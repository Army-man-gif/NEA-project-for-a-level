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p14">
  <w:body>
    <w:p w:rsidRPr="00C46049" w:rsidR="00AA42F4" w:rsidP="7962896E" w:rsidRDefault="00AA42F4" w14:paraId="5D073A28" w14:textId="77777777">
      <w:pPr>
        <w:pStyle w:val="Normal"/>
        <w:pBdr>
          <w:top w:val="nil" w:color="000000" w:sz="0" w:space="0"/>
          <w:left w:val="nil" w:color="000000" w:sz="0" w:space="0"/>
          <w:bottom w:val="nil" w:color="000000" w:sz="0" w:space="0"/>
          <w:right w:val="nil" w:color="000000" w:sz="0" w:space="0"/>
          <w:between w:val="nil" w:color="000000" w:sz="0" w:space="0"/>
        </w:pBdr>
        <w:spacing w:line="276" w:lineRule="auto"/>
        <w:jc w:val="center"/>
        <w:rPr>
          <w:rFonts w:ascii="Calibri" w:hAnsi="Calibri" w:eastAsia="Calibri" w:cs="Calibri" w:asciiTheme="minorAscii" w:hAnsiTheme="minorAscii" w:cstheme="minorAscii"/>
          <w:b w:val="1"/>
          <w:bCs w:val="1"/>
          <w:color w:val="000000"/>
          <w:sz w:val="24"/>
          <w:szCs w:val="24"/>
        </w:rPr>
      </w:pPr>
      <w:r w:rsidRPr="7962896E" w:rsidR="7962896E">
        <w:rPr>
          <w:rFonts w:ascii="Calibri" w:hAnsi="Calibri" w:eastAsia="Calibri" w:cs="Calibri" w:asciiTheme="minorAscii" w:hAnsiTheme="minorAscii" w:cstheme="minorAscii"/>
          <w:b w:val="1"/>
          <w:bCs w:val="1"/>
          <w:color w:val="000000" w:themeColor="text1" w:themeTint="FF" w:themeShade="FF"/>
          <w:sz w:val="24"/>
          <w:szCs w:val="24"/>
        </w:rPr>
        <w:t>MuscleMax</w:t>
      </w:r>
    </w:p>
    <w:p w:rsidRPr="00C46049" w:rsidR="00AA42F4" w:rsidP="7962896E" w:rsidRDefault="00AA42F4" w14:paraId="794F056B" w14:textId="77777777">
      <w:pPr>
        <w:pStyle w:val="Normal"/>
        <w:pBdr>
          <w:top w:val="nil" w:color="000000" w:sz="0" w:space="0"/>
          <w:left w:val="nil" w:color="000000" w:sz="0" w:space="0"/>
          <w:bottom w:val="nil" w:color="000000" w:sz="0" w:space="0"/>
          <w:right w:val="nil" w:color="000000" w:sz="0" w:space="0"/>
          <w:between w:val="nil" w:color="000000" w:sz="0" w:space="0"/>
        </w:pBdr>
        <w:spacing w:line="276" w:lineRule="auto"/>
        <w:jc w:val="center"/>
        <w:rPr>
          <w:rFonts w:ascii="Calibri" w:hAnsi="Calibri" w:eastAsia="Calibri" w:cs="Calibri" w:asciiTheme="minorAscii" w:hAnsiTheme="minorAscii" w:cstheme="minorAscii"/>
          <w:b w:val="1"/>
          <w:bCs w:val="1"/>
          <w:color w:val="000000"/>
          <w:sz w:val="24"/>
          <w:szCs w:val="24"/>
        </w:rPr>
      </w:pPr>
      <w:r w:rsidRPr="7962896E" w:rsidR="7962896E">
        <w:rPr>
          <w:rFonts w:ascii="Calibri" w:hAnsi="Calibri" w:eastAsia="Calibri" w:cs="Calibri" w:asciiTheme="minorAscii" w:hAnsiTheme="minorAscii" w:cstheme="minorAscii"/>
          <w:b w:val="1"/>
          <w:bCs w:val="1"/>
          <w:color w:val="000000" w:themeColor="text1" w:themeTint="FF" w:themeShade="FF"/>
          <w:sz w:val="24"/>
          <w:szCs w:val="24"/>
        </w:rPr>
        <w:t>A solution for tracking fitness and nutrition</w:t>
      </w:r>
    </w:p>
    <w:p w:rsidRPr="00C46049" w:rsidR="00F83F91" w:rsidP="7962896E" w:rsidRDefault="00F83F91" w14:paraId="62B9EB6B" w14:textId="5B689540">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5E3CA027"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4368F4" w14:paraId="588736AE" w14:textId="794D6579">
      <w:pPr>
        <w:pStyle w:val="Normal"/>
        <w:spacing w:line="276" w:lineRule="auto"/>
        <w:jc w:val="center"/>
        <w:rPr>
          <w:rFonts w:ascii="Calibri" w:hAnsi="Calibri" w:cs="Arial" w:asciiTheme="minorAscii" w:hAnsiTheme="minorAscii" w:cstheme="minorBidi"/>
          <w:sz w:val="24"/>
          <w:szCs w:val="24"/>
        </w:rPr>
      </w:pPr>
      <w:r>
        <w:rPr>
          <w:noProof/>
        </w:rPr>
        <w:drawing>
          <wp:inline distT="0" distB="0" distL="0" distR="0" wp14:anchorId="5647D5F8" wp14:editId="384F3BE8">
            <wp:extent cx="3644900" cy="2330450"/>
            <wp:effectExtent l="0" t="0" r="0" b="0"/>
            <wp:docPr id="1399621074" name="image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4900" cy="2330450"/>
                    </a:xfrm>
                    <a:prstGeom prst="rect">
                      <a:avLst/>
                    </a:prstGeom>
                    <a:ln/>
                  </pic:spPr>
                </pic:pic>
              </a:graphicData>
            </a:graphic>
          </wp:inline>
        </w:drawing>
      </w:r>
    </w:p>
    <w:p w:rsidRPr="00C46049" w:rsidR="00F83F91" w:rsidP="7962896E" w:rsidRDefault="00F83F91" w14:paraId="5FF7D16B"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7C65A709"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60EB902F"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59715090"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287FA6D8" w14:textId="15921AA3">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14415A83"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11A08CA8"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6CD3F322"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57E7F56C"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5400ABED"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33F0B6DB"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0AD3DB55" w14:textId="77777777">
      <w:pPr>
        <w:pStyle w:val="Normal"/>
        <w:spacing w:line="276" w:lineRule="auto"/>
        <w:rPr>
          <w:rFonts w:ascii="Calibri" w:hAnsi="Calibri" w:cs="Calibri" w:asciiTheme="minorAscii" w:hAnsiTheme="minorAscii" w:cstheme="minorAscii"/>
          <w:sz w:val="24"/>
          <w:szCs w:val="24"/>
        </w:rPr>
      </w:pPr>
    </w:p>
    <w:p w:rsidRPr="00C46049" w:rsidR="00F83F91" w:rsidP="7962896E" w:rsidRDefault="00F83F91" w14:paraId="09EC817D" w14:textId="77777777">
      <w:pPr>
        <w:pStyle w:val="Normal"/>
        <w:spacing w:line="276" w:lineRule="auto"/>
        <w:rPr>
          <w:rFonts w:ascii="Calibri" w:hAnsi="Calibri" w:cs="Calibri" w:asciiTheme="minorAscii" w:hAnsiTheme="minorAscii" w:cstheme="minorAscii"/>
          <w:sz w:val="24"/>
          <w:szCs w:val="24"/>
        </w:rPr>
      </w:pPr>
    </w:p>
    <w:p w:rsidRPr="00C46049" w:rsidR="004368F4" w:rsidP="7962896E" w:rsidRDefault="004368F4" w14:paraId="7266C477" w14:textId="77777777">
      <w:pPr>
        <w:pStyle w:val="Normal"/>
        <w:spacing w:line="276" w:lineRule="auto"/>
        <w:rPr>
          <w:rFonts w:ascii="Calibri" w:hAnsi="Calibri" w:cs="Calibri" w:asciiTheme="minorAscii" w:hAnsiTheme="minorAscii" w:cstheme="minorAscii"/>
          <w:sz w:val="24"/>
          <w:szCs w:val="24"/>
        </w:rPr>
      </w:pPr>
    </w:p>
    <w:p w:rsidRPr="00C46049" w:rsidR="00072D65" w:rsidP="7962896E" w:rsidRDefault="00072D65" w14:paraId="22DD007E" w14:textId="48DC8354">
      <w:pPr>
        <w:pStyle w:val="Normal"/>
        <w:widowControl w:val="1"/>
        <w:spacing w:after="160" w:line="276" w:lineRule="auto"/>
        <w:rPr>
          <w:rFonts w:ascii="Calibri" w:hAnsi="Calibri" w:cs="Calibri" w:asciiTheme="minorAscii" w:hAnsiTheme="minorAscii" w:cstheme="minorAscii"/>
          <w:sz w:val="24"/>
          <w:szCs w:val="24"/>
        </w:rPr>
      </w:pPr>
      <w:r w:rsidRPr="7962896E" w:rsidR="7962896E">
        <w:rPr>
          <w:rFonts w:ascii="Calibri" w:hAnsi="Calibri" w:cs="Calibri" w:asciiTheme="minorAscii" w:hAnsiTheme="minorAscii" w:cstheme="minorAscii"/>
          <w:sz w:val="24"/>
          <w:szCs w:val="24"/>
        </w:rPr>
        <w:t>Name: Armaan Khaitan</w:t>
      </w:r>
    </w:p>
    <w:p w:rsidRPr="00C46049" w:rsidR="00072D65" w:rsidP="7962896E" w:rsidRDefault="00072D65" w14:paraId="3DD1282F" w14:textId="1AAF5E71">
      <w:pPr>
        <w:pStyle w:val="Normal"/>
        <w:widowControl w:val="1"/>
        <w:spacing w:after="160" w:line="276" w:lineRule="auto"/>
        <w:rPr>
          <w:rFonts w:ascii="Calibri" w:hAnsi="Calibri" w:cs="Calibri" w:asciiTheme="minorAscii" w:hAnsiTheme="minorAscii" w:cstheme="minorAscii"/>
          <w:sz w:val="24"/>
          <w:szCs w:val="24"/>
        </w:rPr>
      </w:pPr>
      <w:r w:rsidRPr="7962896E" w:rsidR="7962896E">
        <w:rPr>
          <w:rFonts w:ascii="Calibri" w:hAnsi="Calibri" w:cs="Calibri" w:asciiTheme="minorAscii" w:hAnsiTheme="minorAscii" w:cstheme="minorAscii"/>
          <w:sz w:val="24"/>
          <w:szCs w:val="24"/>
        </w:rPr>
        <w:t>Candidate number: 7385</w:t>
      </w:r>
    </w:p>
    <w:p w:rsidRPr="00C46049" w:rsidR="00072D65" w:rsidP="7962896E" w:rsidRDefault="00072D65" w14:paraId="10E55E8F" w14:textId="77777777">
      <w:pPr>
        <w:pStyle w:val="Normal"/>
        <w:widowControl w:val="1"/>
        <w:spacing w:after="160" w:line="276" w:lineRule="auto"/>
        <w:rPr>
          <w:rFonts w:ascii="Calibri" w:hAnsi="Calibri" w:cs="Calibri" w:asciiTheme="minorAscii" w:hAnsiTheme="minorAscii" w:cstheme="minorAscii"/>
          <w:sz w:val="24"/>
          <w:szCs w:val="24"/>
        </w:rPr>
      </w:pPr>
      <w:r w:rsidRPr="7962896E" w:rsidR="7962896E">
        <w:rPr>
          <w:rFonts w:ascii="Calibri" w:hAnsi="Calibri" w:cs="Calibri" w:asciiTheme="minorAscii" w:hAnsiTheme="minorAscii" w:cstheme="minorAscii"/>
          <w:sz w:val="24"/>
          <w:szCs w:val="24"/>
        </w:rPr>
        <w:t>Centre name: Greenford High School</w:t>
      </w:r>
    </w:p>
    <w:p w:rsidRPr="00C46049" w:rsidR="00072D65" w:rsidP="7962896E" w:rsidRDefault="00072D65" w14:paraId="692A3329" w14:textId="77777777">
      <w:pPr>
        <w:pStyle w:val="Normal"/>
        <w:widowControl w:val="1"/>
        <w:spacing w:after="160" w:line="276" w:lineRule="auto"/>
        <w:rPr>
          <w:rFonts w:ascii="Calibri" w:hAnsi="Calibri" w:cs="Calibri" w:asciiTheme="minorAscii" w:hAnsiTheme="minorAscii" w:cstheme="minorAscii"/>
          <w:sz w:val="24"/>
          <w:szCs w:val="24"/>
        </w:rPr>
      </w:pPr>
      <w:r w:rsidRPr="7962896E" w:rsidR="7962896E">
        <w:rPr>
          <w:rFonts w:ascii="Calibri" w:hAnsi="Calibri" w:cs="Calibri" w:asciiTheme="minorAscii" w:hAnsiTheme="minorAscii" w:cstheme="minorAscii"/>
          <w:sz w:val="24"/>
          <w:szCs w:val="24"/>
        </w:rPr>
        <w:t>Centre number: 12432</w:t>
      </w:r>
    </w:p>
    <w:p w:rsidRPr="00C46049" w:rsidR="00C741B0" w:rsidP="7962896E" w:rsidRDefault="00C741B0" w14:paraId="29004AA7" w14:textId="77777777">
      <w:pPr>
        <w:pStyle w:val="Normal"/>
        <w:widowControl w:val="1"/>
        <w:spacing w:after="160" w:line="276" w:lineRule="auto"/>
        <w:rPr>
          <w:rFonts w:ascii="Calibri" w:hAnsi="Calibri" w:cs="Calibri" w:asciiTheme="minorAscii" w:hAnsiTheme="minorAscii" w:cstheme="minorAscii"/>
          <w:sz w:val="24"/>
          <w:szCs w:val="24"/>
        </w:rPr>
      </w:pPr>
    </w:p>
    <w:p w:rsidRPr="00C46049" w:rsidR="00A12207" w:rsidP="7962896E" w:rsidRDefault="00A12207" w14:paraId="1618AEAD" w14:textId="77777777">
      <w:pPr>
        <w:pStyle w:val="Normal"/>
        <w:widowControl w:val="1"/>
        <w:spacing w:after="160" w:line="276" w:lineRule="auto"/>
        <w:rPr>
          <w:rFonts w:ascii="Calibri" w:hAnsi="Calibri" w:cs="Calibri" w:asciiTheme="minorAscii" w:hAnsiTheme="minorAscii" w:cstheme="minorAscii"/>
          <w:sz w:val="24"/>
          <w:szCs w:val="24"/>
        </w:rPr>
        <w:sectPr w:rsidRPr="00C46049" w:rsidR="00A12207">
          <w:headerReference w:type="default" r:id="rId12"/>
          <w:footerReference w:type="default" r:id="rId13"/>
          <w:pgSz w:w="11906" w:h="16838" w:orient="portrait"/>
          <w:pgMar w:top="1440" w:right="1440" w:bottom="1440" w:left="1440" w:header="708" w:footer="708" w:gutter="0"/>
          <w:cols w:space="708"/>
          <w:docGrid w:linePitch="360"/>
        </w:sectPr>
      </w:pPr>
    </w:p>
    <w:sdt>
      <w:sdtPr>
        <w:id w:val="379220128"/>
        <w:docPartObj>
          <w:docPartGallery w:val="Table of Contents"/>
          <w:docPartUnique/>
        </w:docPartObj>
      </w:sdtPr>
      <w:sdtContent>
        <w:p w:rsidRPr="00C46049" w:rsidR="004352A9" w:rsidP="21C863CE" w:rsidRDefault="5EA10E28" w14:paraId="4C652495" w14:textId="0F338F08">
          <w:pPr>
            <w:pStyle w:val="TOCHeading"/>
            <w:widowControl w:val="1"/>
            <w:spacing w:after="160" w:line="276" w:lineRule="auto"/>
            <w:jc w:val="both"/>
            <w:rPr>
              <w:rFonts w:ascii="Calibri" w:hAnsi="Calibri" w:eastAsia="" w:cs="Arial" w:asciiTheme="minorAscii" w:hAnsiTheme="minorAscii" w:eastAsiaTheme="minorEastAsia" w:cstheme="minorBidi"/>
              <w:sz w:val="24"/>
              <w:szCs w:val="24"/>
            </w:rPr>
            <w:pPrChange w:author="H Hijazi" w:date="2023-11-04T21:34:00Z" w:id="25">
              <w:pPr>
                <w:pStyle w:val="TOCHeading"/>
                <w:widowControl w:val="1"/>
                <w:spacing w:after="160" w:line="276" w:lineRule="auto"/>
              </w:pPr>
            </w:pPrChange>
          </w:pPr>
          <w:r w:rsidRPr="21C863CE" w:rsidR="21C863CE">
            <w:rPr>
              <w:rFonts w:ascii="Calibri" w:hAnsi="Calibri" w:eastAsia="" w:cs="Arial" w:asciiTheme="minorAscii" w:hAnsiTheme="minorAscii" w:eastAsiaTheme="minorEastAsia" w:cstheme="minorBidi"/>
              <w:sz w:val="24"/>
              <w:szCs w:val="24"/>
            </w:rPr>
            <w:t>Contents</w:t>
          </w:r>
        </w:p>
        <w:p w:rsidRPr="00C46049" w:rsidR="002C2D7D" w:rsidP="21C863CE" w:rsidRDefault="002C2D7D" w14:paraId="72389538" w14:textId="77777777">
          <w:pPr>
            <w:spacing w:line="276" w:lineRule="auto"/>
            <w:jc w:val="both"/>
            <w:rPr>
              <w:rFonts w:ascii="Calibri" w:hAnsi="Calibri" w:eastAsia="" w:cs="Arial" w:asciiTheme="minorAscii" w:hAnsiTheme="minorAscii" w:eastAsiaTheme="minorEastAsia" w:cstheme="minorBidi"/>
              <w:sz w:val="24"/>
              <w:szCs w:val="24"/>
            </w:rPr>
            <w:pPrChange w:author="H Hijazi" w:date="2023-11-04T21:34:00Z" w:id="26">
              <w:pPr>
                <w:spacing w:line="276" w:lineRule="auto"/>
              </w:pPr>
            </w:pPrChange>
          </w:pPr>
        </w:p>
        <w:p w:rsidRPr="00C46049" w:rsidR="00D266C7" w:rsidP="0436316A" w:rsidRDefault="5EA10E28" w14:paraId="26B3E4DB" w14:textId="029F2E90">
          <w:pPr>
            <w:pStyle w:val="TOC1"/>
            <w:tabs>
              <w:tab w:val="right" w:leader="dot" w:pos="9015"/>
            </w:tabs>
            <w:spacing w:line="276" w:lineRule="auto"/>
            <w:rPr>
              <w:rStyle w:val="Hyperlink"/>
              <w:noProof w:val="0"/>
              <w:kern w:val="2"/>
              <w14:ligatures w14:val="standardContextual"/>
            </w:rPr>
          </w:pPr>
          <w:r>
            <w:fldChar w:fldCharType="begin"/>
          </w:r>
          <w:r>
            <w:instrText xml:space="preserve">TOC \o "1-3" \h \z \u</w:instrText>
          </w:r>
          <w:r>
            <w:fldChar w:fldCharType="separate"/>
          </w:r>
          <w:hyperlink w:anchor="_Toc1204449185">
            <w:r w:rsidRPr="21C863CE" w:rsidR="21C863CE">
              <w:rPr>
                <w:rStyle w:val="Hyperlink"/>
              </w:rPr>
              <w:t>ANALYSIS</w:t>
            </w:r>
            <w:r>
              <w:tab/>
            </w:r>
            <w:r>
              <w:fldChar w:fldCharType="begin"/>
            </w:r>
            <w:r>
              <w:instrText xml:space="preserve">PAGEREF _Toc1204449185 \h</w:instrText>
            </w:r>
            <w:r>
              <w:fldChar w:fldCharType="separate"/>
            </w:r>
            <w:r w:rsidRPr="21C863CE" w:rsidR="21C863CE">
              <w:rPr>
                <w:rStyle w:val="Hyperlink"/>
              </w:rPr>
              <w:t>2</w:t>
            </w:r>
            <w:r>
              <w:fldChar w:fldCharType="end"/>
            </w:r>
          </w:hyperlink>
        </w:p>
        <w:p w:rsidRPr="00C46049" w:rsidR="00D266C7" w:rsidP="0436316A" w:rsidRDefault="009C795C" w14:paraId="5E5F7E6C" w14:textId="52E38887">
          <w:pPr>
            <w:pStyle w:val="TOC1"/>
            <w:tabs>
              <w:tab w:val="right" w:leader="dot" w:pos="9015"/>
            </w:tabs>
            <w:spacing w:line="276" w:lineRule="auto"/>
            <w:rPr>
              <w:rStyle w:val="Hyperlink"/>
              <w:kern w:val="2"/>
              <w14:ligatures w14:val="standardContextual"/>
            </w:rPr>
          </w:pPr>
          <w:hyperlink w:anchor="_Toc1986037490">
            <w:r w:rsidRPr="21C863CE" w:rsidR="21C863CE">
              <w:rPr>
                <w:rStyle w:val="Hyperlink"/>
              </w:rPr>
              <w:t>Problem Description</w:t>
            </w:r>
            <w:r>
              <w:tab/>
            </w:r>
            <w:r>
              <w:fldChar w:fldCharType="begin"/>
            </w:r>
            <w:r>
              <w:instrText xml:space="preserve">PAGEREF _Toc1986037490 \h</w:instrText>
            </w:r>
            <w:r>
              <w:fldChar w:fldCharType="separate"/>
            </w:r>
            <w:r w:rsidRPr="21C863CE" w:rsidR="21C863CE">
              <w:rPr>
                <w:rStyle w:val="Hyperlink"/>
              </w:rPr>
              <w:t>2</w:t>
            </w:r>
            <w:r>
              <w:fldChar w:fldCharType="end"/>
            </w:r>
          </w:hyperlink>
        </w:p>
        <w:p w:rsidRPr="00C46049" w:rsidR="00D266C7" w:rsidP="0436316A" w:rsidRDefault="009C795C" w14:paraId="1081DF69" w14:textId="213B9C74">
          <w:pPr>
            <w:pStyle w:val="TOC1"/>
            <w:tabs>
              <w:tab w:val="right" w:leader="dot" w:pos="9015"/>
            </w:tabs>
            <w:spacing w:line="276" w:lineRule="auto"/>
            <w:rPr>
              <w:rStyle w:val="Hyperlink"/>
              <w:kern w:val="2"/>
              <w14:ligatures w14:val="standardContextual"/>
            </w:rPr>
          </w:pPr>
          <w:hyperlink w:anchor="_Toc41081387">
            <w:r w:rsidRPr="21C863CE" w:rsidR="21C863CE">
              <w:rPr>
                <w:rStyle w:val="Hyperlink"/>
              </w:rPr>
              <w:t>Background:</w:t>
            </w:r>
            <w:r>
              <w:tab/>
            </w:r>
            <w:r>
              <w:fldChar w:fldCharType="begin"/>
            </w:r>
            <w:r>
              <w:instrText xml:space="preserve">PAGEREF _Toc41081387 \h</w:instrText>
            </w:r>
            <w:r>
              <w:fldChar w:fldCharType="separate"/>
            </w:r>
            <w:r w:rsidRPr="21C863CE" w:rsidR="21C863CE">
              <w:rPr>
                <w:rStyle w:val="Hyperlink"/>
              </w:rPr>
              <w:t>2</w:t>
            </w:r>
            <w:r>
              <w:fldChar w:fldCharType="end"/>
            </w:r>
          </w:hyperlink>
        </w:p>
        <w:p w:rsidRPr="00C46049" w:rsidR="00D266C7" w:rsidP="0436316A" w:rsidRDefault="009C795C" w14:paraId="61648161" w14:textId="2192FB94">
          <w:pPr>
            <w:pStyle w:val="TOC1"/>
            <w:tabs>
              <w:tab w:val="right" w:leader="dot" w:pos="9015"/>
            </w:tabs>
            <w:spacing w:line="276" w:lineRule="auto"/>
            <w:rPr>
              <w:rStyle w:val="Hyperlink"/>
              <w:kern w:val="2"/>
              <w14:ligatures w14:val="standardContextual"/>
            </w:rPr>
          </w:pPr>
          <w:hyperlink w:anchor="_Toc225605122">
            <w:r w:rsidRPr="21C863CE" w:rsidR="21C863CE">
              <w:rPr>
                <w:rStyle w:val="Hyperlink"/>
              </w:rPr>
              <w:t>Subject Research</w:t>
            </w:r>
            <w:r>
              <w:tab/>
            </w:r>
            <w:r>
              <w:fldChar w:fldCharType="begin"/>
            </w:r>
            <w:r>
              <w:instrText xml:space="preserve">PAGEREF _Toc225605122 \h</w:instrText>
            </w:r>
            <w:r>
              <w:fldChar w:fldCharType="separate"/>
            </w:r>
            <w:r w:rsidRPr="21C863CE" w:rsidR="21C863CE">
              <w:rPr>
                <w:rStyle w:val="Hyperlink"/>
              </w:rPr>
              <w:t>7</w:t>
            </w:r>
            <w:r>
              <w:fldChar w:fldCharType="end"/>
            </w:r>
          </w:hyperlink>
        </w:p>
        <w:p w:rsidRPr="00C46049" w:rsidR="00D266C7" w:rsidP="141B0610" w:rsidRDefault="009C795C" w14:paraId="67C455F4" w14:textId="01B24A74">
          <w:pPr>
            <w:pStyle w:val="TOC2"/>
            <w:tabs>
              <w:tab w:val="right" w:leader="dot" w:pos="9015"/>
            </w:tabs>
            <w:spacing w:line="276" w:lineRule="auto"/>
            <w:rPr>
              <w:rStyle w:val="Hyperlink"/>
              <w:kern w:val="2"/>
              <w14:ligatures w14:val="standardContextual"/>
            </w:rPr>
          </w:pPr>
          <w:hyperlink w:anchor="_Toc1542111177">
            <w:r w:rsidRPr="21C863CE" w:rsidR="21C863CE">
              <w:rPr>
                <w:rStyle w:val="Hyperlink"/>
              </w:rPr>
              <w:t>Fitness pal</w:t>
            </w:r>
            <w:r>
              <w:tab/>
            </w:r>
            <w:r>
              <w:fldChar w:fldCharType="begin"/>
            </w:r>
            <w:r>
              <w:instrText xml:space="preserve">PAGEREF _Toc1542111177 \h</w:instrText>
            </w:r>
            <w:r>
              <w:fldChar w:fldCharType="separate"/>
            </w:r>
            <w:r w:rsidRPr="21C863CE" w:rsidR="21C863CE">
              <w:rPr>
                <w:rStyle w:val="Hyperlink"/>
              </w:rPr>
              <w:t>8</w:t>
            </w:r>
            <w:r>
              <w:fldChar w:fldCharType="end"/>
            </w:r>
          </w:hyperlink>
        </w:p>
        <w:p w:rsidRPr="00C46049" w:rsidR="00D266C7" w:rsidP="21C863CE" w:rsidRDefault="009C795C" w14:paraId="72226B2C" w14:textId="7CCF6F00">
          <w:pPr>
            <w:pStyle w:val="TOC2"/>
            <w:tabs>
              <w:tab w:val="right" w:leader="dot" w:pos="9015"/>
            </w:tabs>
            <w:spacing w:line="276" w:lineRule="auto"/>
            <w:rPr>
              <w:rStyle w:val="Hyperlink"/>
              <w:noProof/>
              <w:kern w:val="2"/>
              <w14:ligatures w14:val="standardContextual"/>
            </w:rPr>
          </w:pPr>
          <w:hyperlink w:anchor="_Toc88450457">
            <w:r w:rsidRPr="21C863CE" w:rsidR="21C863CE">
              <w:rPr>
                <w:rStyle w:val="Hyperlink"/>
              </w:rPr>
              <w:t>Home workout</w:t>
            </w:r>
            <w:r>
              <w:tab/>
            </w:r>
            <w:r>
              <w:fldChar w:fldCharType="begin"/>
            </w:r>
            <w:r>
              <w:instrText xml:space="preserve">PAGEREF _Toc88450457 \h</w:instrText>
            </w:r>
            <w:r>
              <w:fldChar w:fldCharType="separate"/>
            </w:r>
            <w:r w:rsidRPr="21C863CE" w:rsidR="21C863CE">
              <w:rPr>
                <w:rStyle w:val="Hyperlink"/>
              </w:rPr>
              <w:t>8</w:t>
            </w:r>
            <w:r>
              <w:fldChar w:fldCharType="end"/>
            </w:r>
          </w:hyperlink>
        </w:p>
        <w:p w:rsidRPr="00C46049" w:rsidR="00D266C7" w:rsidP="21C863CE" w:rsidRDefault="009C795C" w14:paraId="2D7668A7" w14:textId="1898A05E">
          <w:pPr>
            <w:pStyle w:val="TOC2"/>
            <w:tabs>
              <w:tab w:val="right" w:leader="dot" w:pos="9015"/>
            </w:tabs>
            <w:spacing w:line="276" w:lineRule="auto"/>
            <w:rPr>
              <w:rStyle w:val="Hyperlink"/>
              <w:noProof/>
              <w:kern w:val="2"/>
              <w14:ligatures w14:val="standardContextual"/>
            </w:rPr>
          </w:pPr>
          <w:hyperlink w:anchor="_Toc276165663">
            <w:r w:rsidRPr="21C863CE" w:rsidR="21C863CE">
              <w:rPr>
                <w:rStyle w:val="Hyperlink"/>
              </w:rPr>
              <w:t>Muscle booster</w:t>
            </w:r>
            <w:r>
              <w:tab/>
            </w:r>
            <w:r>
              <w:fldChar w:fldCharType="begin"/>
            </w:r>
            <w:r>
              <w:instrText xml:space="preserve">PAGEREF _Toc276165663 \h</w:instrText>
            </w:r>
            <w:r>
              <w:fldChar w:fldCharType="separate"/>
            </w:r>
            <w:r w:rsidRPr="21C863CE" w:rsidR="21C863CE">
              <w:rPr>
                <w:rStyle w:val="Hyperlink"/>
              </w:rPr>
              <w:t>8</w:t>
            </w:r>
            <w:r>
              <w:fldChar w:fldCharType="end"/>
            </w:r>
          </w:hyperlink>
        </w:p>
        <w:p w:rsidRPr="00C46049" w:rsidR="00D266C7" w:rsidP="141B0610" w:rsidRDefault="009C795C" w14:paraId="32999746" w14:textId="5AFD97A0">
          <w:pPr>
            <w:pStyle w:val="TOC1"/>
            <w:tabs>
              <w:tab w:val="right" w:leader="dot" w:pos="9015"/>
            </w:tabs>
            <w:spacing w:line="276" w:lineRule="auto"/>
            <w:rPr>
              <w:rStyle w:val="Hyperlink"/>
              <w:kern w:val="2"/>
              <w14:ligatures w14:val="standardContextual"/>
            </w:rPr>
          </w:pPr>
          <w:hyperlink w:anchor="_Toc107428509">
            <w:r w:rsidRPr="21C863CE" w:rsidR="21C863CE">
              <w:rPr>
                <w:rStyle w:val="Hyperlink"/>
              </w:rPr>
              <w:t>Description of current system or similar current products/games</w:t>
            </w:r>
            <w:r>
              <w:tab/>
            </w:r>
            <w:r>
              <w:fldChar w:fldCharType="begin"/>
            </w:r>
            <w:r>
              <w:instrText xml:space="preserve">PAGEREF _Toc107428509 \h</w:instrText>
            </w:r>
            <w:r>
              <w:fldChar w:fldCharType="separate"/>
            </w:r>
            <w:r w:rsidRPr="21C863CE" w:rsidR="21C863CE">
              <w:rPr>
                <w:rStyle w:val="Hyperlink"/>
              </w:rPr>
              <w:t>9</w:t>
            </w:r>
            <w:r>
              <w:fldChar w:fldCharType="end"/>
            </w:r>
          </w:hyperlink>
        </w:p>
        <w:p w:rsidRPr="00C46049" w:rsidR="00D266C7" w:rsidP="141B0610" w:rsidRDefault="009C795C" w14:paraId="494D32A5" w14:textId="7CF379E4">
          <w:pPr>
            <w:pStyle w:val="TOC2"/>
            <w:tabs>
              <w:tab w:val="right" w:leader="dot" w:pos="9015"/>
            </w:tabs>
            <w:spacing w:line="276" w:lineRule="auto"/>
            <w:rPr>
              <w:rStyle w:val="Hyperlink"/>
              <w:noProof w:val="0"/>
              <w:kern w:val="2"/>
              <w14:ligatures w14:val="standardContextual"/>
            </w:rPr>
          </w:pPr>
          <w:hyperlink w:anchor="_Toc1384764783">
            <w:r w:rsidRPr="21C863CE" w:rsidR="21C863CE">
              <w:rPr>
                <w:rStyle w:val="Hyperlink"/>
              </w:rPr>
              <w:t>The problems with the current systems</w:t>
            </w:r>
            <w:r>
              <w:tab/>
            </w:r>
            <w:r>
              <w:fldChar w:fldCharType="begin"/>
            </w:r>
            <w:r>
              <w:instrText xml:space="preserve">PAGEREF _Toc1384764783 \h</w:instrText>
            </w:r>
            <w:r>
              <w:fldChar w:fldCharType="separate"/>
            </w:r>
            <w:r w:rsidRPr="21C863CE" w:rsidR="21C863CE">
              <w:rPr>
                <w:rStyle w:val="Hyperlink"/>
              </w:rPr>
              <w:t>9</w:t>
            </w:r>
            <w:r>
              <w:fldChar w:fldCharType="end"/>
            </w:r>
          </w:hyperlink>
        </w:p>
        <w:p w:rsidRPr="00C46049" w:rsidR="00D266C7" w:rsidP="21C863CE" w:rsidRDefault="009C795C" w14:paraId="319CB218" w14:textId="47B6FF69">
          <w:pPr>
            <w:pStyle w:val="TOC2"/>
            <w:tabs>
              <w:tab w:val="right" w:leader="dot" w:pos="9015"/>
            </w:tabs>
            <w:spacing w:line="276" w:lineRule="auto"/>
            <w:rPr>
              <w:rStyle w:val="Hyperlink"/>
              <w:noProof/>
              <w:kern w:val="2"/>
              <w14:ligatures w14:val="standardContextual"/>
            </w:rPr>
          </w:pPr>
          <w:hyperlink w:anchor="_Toc1771934210">
            <w:r w:rsidRPr="21C863CE" w:rsidR="21C863CE">
              <w:rPr>
                <w:rStyle w:val="Hyperlink"/>
              </w:rPr>
              <w:t>Analysis of snippets of code</w:t>
            </w:r>
            <w:r>
              <w:tab/>
            </w:r>
            <w:r>
              <w:fldChar w:fldCharType="begin"/>
            </w:r>
            <w:r>
              <w:instrText xml:space="preserve">PAGEREF _Toc1771934210 \h</w:instrText>
            </w:r>
            <w:r>
              <w:fldChar w:fldCharType="separate"/>
            </w:r>
            <w:r w:rsidRPr="21C863CE" w:rsidR="21C863CE">
              <w:rPr>
                <w:rStyle w:val="Hyperlink"/>
              </w:rPr>
              <w:t>9</w:t>
            </w:r>
            <w:r>
              <w:fldChar w:fldCharType="end"/>
            </w:r>
          </w:hyperlink>
        </w:p>
        <w:p w:rsidRPr="00C46049" w:rsidR="00D266C7" w:rsidP="0436316A" w:rsidRDefault="009C795C" w14:paraId="63690780" w14:textId="04B0F9D8">
          <w:pPr>
            <w:pStyle w:val="TOC2"/>
            <w:tabs>
              <w:tab w:val="right" w:leader="dot" w:pos="9015"/>
            </w:tabs>
            <w:spacing w:line="276" w:lineRule="auto"/>
            <w:rPr>
              <w:rStyle w:val="Hyperlink"/>
              <w:kern w:val="2"/>
              <w14:ligatures w14:val="standardContextual"/>
            </w:rPr>
          </w:pPr>
          <w:hyperlink w:anchor="_Toc901272785">
            <w:r w:rsidRPr="21C863CE" w:rsidR="21C863CE">
              <w:rPr>
                <w:rStyle w:val="Hyperlink"/>
              </w:rPr>
              <w:t>Data flow diagram of an existing system</w:t>
            </w:r>
            <w:r>
              <w:tab/>
            </w:r>
            <w:r>
              <w:fldChar w:fldCharType="begin"/>
            </w:r>
            <w:r>
              <w:instrText xml:space="preserve">PAGEREF _Toc901272785 \h</w:instrText>
            </w:r>
            <w:r>
              <w:fldChar w:fldCharType="separate"/>
            </w:r>
            <w:r w:rsidRPr="21C863CE" w:rsidR="21C863CE">
              <w:rPr>
                <w:rStyle w:val="Hyperlink"/>
              </w:rPr>
              <w:t>10</w:t>
            </w:r>
            <w:r>
              <w:fldChar w:fldCharType="end"/>
            </w:r>
          </w:hyperlink>
        </w:p>
        <w:p w:rsidRPr="00C46049" w:rsidR="00D266C7" w:rsidP="0436316A" w:rsidRDefault="009C795C" w14:paraId="4F51AFF6" w14:textId="20C51B37">
          <w:pPr>
            <w:pStyle w:val="TOC2"/>
            <w:tabs>
              <w:tab w:val="right" w:leader="dot" w:pos="9015"/>
            </w:tabs>
            <w:spacing w:line="276" w:lineRule="auto"/>
            <w:rPr>
              <w:rStyle w:val="Hyperlink"/>
              <w:kern w:val="2"/>
              <w14:ligatures w14:val="standardContextual"/>
            </w:rPr>
          </w:pPr>
          <w:hyperlink w:anchor="_Toc339519845">
            <w:r w:rsidRPr="21C863CE" w:rsidR="21C863CE">
              <w:rPr>
                <w:rStyle w:val="Hyperlink"/>
              </w:rPr>
              <w:t>Additional user requirements/limitations</w:t>
            </w:r>
            <w:r>
              <w:tab/>
            </w:r>
            <w:r>
              <w:fldChar w:fldCharType="begin"/>
            </w:r>
            <w:r>
              <w:instrText xml:space="preserve">PAGEREF _Toc339519845 \h</w:instrText>
            </w:r>
            <w:r>
              <w:fldChar w:fldCharType="separate"/>
            </w:r>
            <w:r w:rsidRPr="21C863CE" w:rsidR="21C863CE">
              <w:rPr>
                <w:rStyle w:val="Hyperlink"/>
              </w:rPr>
              <w:t>11</w:t>
            </w:r>
            <w:r>
              <w:fldChar w:fldCharType="end"/>
            </w:r>
          </w:hyperlink>
        </w:p>
        <w:p w:rsidRPr="00C46049" w:rsidR="00D266C7" w:rsidP="141B0610" w:rsidRDefault="009C795C" w14:paraId="0BD850E1" w14:textId="4BB8DD3F">
          <w:pPr>
            <w:pStyle w:val="TOC1"/>
            <w:tabs>
              <w:tab w:val="right" w:leader="dot" w:pos="9015"/>
            </w:tabs>
            <w:spacing w:line="276" w:lineRule="auto"/>
            <w:rPr>
              <w:rStyle w:val="Hyperlink"/>
              <w:kern w:val="2"/>
              <w14:ligatures w14:val="standardContextual"/>
            </w:rPr>
          </w:pPr>
          <w:hyperlink w:anchor="_Toc862632480">
            <w:r w:rsidRPr="21C863CE" w:rsidR="21C863CE">
              <w:rPr>
                <w:rStyle w:val="Hyperlink"/>
              </w:rPr>
              <w:t>My systems’ designs</w:t>
            </w:r>
            <w:r>
              <w:tab/>
            </w:r>
            <w:r>
              <w:fldChar w:fldCharType="begin"/>
            </w:r>
            <w:r>
              <w:instrText xml:space="preserve">PAGEREF _Toc862632480 \h</w:instrText>
            </w:r>
            <w:r>
              <w:fldChar w:fldCharType="separate"/>
            </w:r>
            <w:r w:rsidRPr="21C863CE" w:rsidR="21C863CE">
              <w:rPr>
                <w:rStyle w:val="Hyperlink"/>
              </w:rPr>
              <w:t>12</w:t>
            </w:r>
            <w:r>
              <w:fldChar w:fldCharType="end"/>
            </w:r>
          </w:hyperlink>
        </w:p>
        <w:p w:rsidR="19481F42" w:rsidP="141B0610" w:rsidRDefault="009C795C" w14:paraId="57C3C865" w14:textId="5F62C9BD">
          <w:pPr>
            <w:pStyle w:val="TOC2"/>
            <w:tabs>
              <w:tab w:val="right" w:leader="dot" w:pos="9015"/>
            </w:tabs>
            <w:rPr>
              <w:rStyle w:val="Hyperlink"/>
              <w:noProof w:val="0"/>
            </w:rPr>
          </w:pPr>
          <w:hyperlink w:anchor="_Toc933124947">
            <w:r w:rsidRPr="21C863CE" w:rsidR="21C863CE">
              <w:rPr>
                <w:rStyle w:val="Hyperlink"/>
              </w:rPr>
              <w:t>Context diagram (Data Sources and Destinations)</w:t>
            </w:r>
            <w:r>
              <w:tab/>
            </w:r>
            <w:r>
              <w:fldChar w:fldCharType="begin"/>
            </w:r>
            <w:r>
              <w:instrText xml:space="preserve">PAGEREF _Toc933124947 \h</w:instrText>
            </w:r>
            <w:r>
              <w:fldChar w:fldCharType="separate"/>
            </w:r>
            <w:r w:rsidRPr="21C863CE" w:rsidR="21C863CE">
              <w:rPr>
                <w:rStyle w:val="Hyperlink"/>
              </w:rPr>
              <w:t>13</w:t>
            </w:r>
            <w:r>
              <w:fldChar w:fldCharType="end"/>
            </w:r>
          </w:hyperlink>
        </w:p>
        <w:p w:rsidR="19481F42" w:rsidP="21C863CE" w:rsidRDefault="009C795C" w14:paraId="55E94C43" w14:textId="4C68E106">
          <w:pPr>
            <w:pStyle w:val="TOC2"/>
            <w:tabs>
              <w:tab w:val="right" w:leader="dot" w:pos="9015"/>
            </w:tabs>
            <w:rPr>
              <w:rStyle w:val="Hyperlink"/>
              <w:noProof/>
            </w:rPr>
          </w:pPr>
          <w:hyperlink w:anchor="_Toc1582895609">
            <w:r w:rsidRPr="21C863CE" w:rsidR="21C863CE">
              <w:rPr>
                <w:rStyle w:val="Hyperlink"/>
              </w:rPr>
              <w:t>ERD diagram</w:t>
            </w:r>
            <w:r>
              <w:tab/>
            </w:r>
            <w:r>
              <w:fldChar w:fldCharType="begin"/>
            </w:r>
            <w:r>
              <w:instrText xml:space="preserve">PAGEREF _Toc1582895609 \h</w:instrText>
            </w:r>
            <w:r>
              <w:fldChar w:fldCharType="separate"/>
            </w:r>
            <w:r w:rsidRPr="21C863CE" w:rsidR="21C863CE">
              <w:rPr>
                <w:rStyle w:val="Hyperlink"/>
              </w:rPr>
              <w:t>13</w:t>
            </w:r>
            <w:r>
              <w:fldChar w:fldCharType="end"/>
            </w:r>
          </w:hyperlink>
        </w:p>
        <w:p w:rsidR="180C91C6" w:rsidP="0436316A" w:rsidRDefault="009C795C" w14:paraId="46A7EB79" w14:textId="0E3EFD83">
          <w:pPr>
            <w:pStyle w:val="TOC2"/>
            <w:tabs>
              <w:tab w:val="right" w:leader="dot" w:pos="9015"/>
            </w:tabs>
            <w:rPr>
              <w:rStyle w:val="Hyperlink"/>
            </w:rPr>
          </w:pPr>
          <w:hyperlink w:anchor="_Toc283302237">
            <w:r w:rsidRPr="21C863CE" w:rsidR="21C863CE">
              <w:rPr>
                <w:rStyle w:val="Hyperlink"/>
              </w:rPr>
              <w:t>Data flow diagram for my system</w:t>
            </w:r>
            <w:r>
              <w:tab/>
            </w:r>
            <w:r>
              <w:fldChar w:fldCharType="begin"/>
            </w:r>
            <w:r>
              <w:instrText xml:space="preserve">PAGEREF _Toc283302237 \h</w:instrText>
            </w:r>
            <w:r>
              <w:fldChar w:fldCharType="separate"/>
            </w:r>
            <w:r w:rsidRPr="21C863CE" w:rsidR="21C863CE">
              <w:rPr>
                <w:rStyle w:val="Hyperlink"/>
              </w:rPr>
              <w:t>13</w:t>
            </w:r>
            <w:r>
              <w:fldChar w:fldCharType="end"/>
            </w:r>
          </w:hyperlink>
        </w:p>
        <w:p w:rsidR="180C91C6" w:rsidP="0436316A" w:rsidRDefault="009C795C" w14:paraId="6D2FAB52" w14:textId="76CACEAE">
          <w:pPr>
            <w:pStyle w:val="TOC2"/>
            <w:tabs>
              <w:tab w:val="right" w:leader="dot" w:pos="9015"/>
            </w:tabs>
            <w:rPr>
              <w:rStyle w:val="Hyperlink"/>
            </w:rPr>
          </w:pPr>
          <w:hyperlink w:anchor="_Toc1709828774">
            <w:r w:rsidRPr="21C863CE" w:rsidR="21C863CE">
              <w:rPr>
                <w:rStyle w:val="Hyperlink"/>
              </w:rPr>
              <w:t>Database overview - data dictionary for essential entities</w:t>
            </w:r>
            <w:r>
              <w:tab/>
            </w:r>
            <w:r>
              <w:fldChar w:fldCharType="begin"/>
            </w:r>
            <w:r>
              <w:instrText xml:space="preserve">PAGEREF _Toc1709828774 \h</w:instrText>
            </w:r>
            <w:r>
              <w:fldChar w:fldCharType="separate"/>
            </w:r>
            <w:r w:rsidRPr="21C863CE" w:rsidR="21C863CE">
              <w:rPr>
                <w:rStyle w:val="Hyperlink"/>
              </w:rPr>
              <w:t>14</w:t>
            </w:r>
            <w:r>
              <w:fldChar w:fldCharType="end"/>
            </w:r>
          </w:hyperlink>
        </w:p>
        <w:p w:rsidR="180C91C6" w:rsidP="141B0610" w:rsidRDefault="009C795C" w14:paraId="47809537" w14:textId="4008367E">
          <w:pPr>
            <w:pStyle w:val="TOC1"/>
            <w:tabs>
              <w:tab w:val="right" w:leader="dot" w:pos="9015"/>
            </w:tabs>
            <w:rPr>
              <w:rStyle w:val="Hyperlink"/>
            </w:rPr>
          </w:pPr>
          <w:hyperlink w:anchor="_Toc1000625241">
            <w:r w:rsidRPr="21C863CE" w:rsidR="21C863CE">
              <w:rPr>
                <w:rStyle w:val="Hyperlink"/>
              </w:rPr>
              <w:t>Specific objectives of the proposed system</w:t>
            </w:r>
            <w:r>
              <w:tab/>
            </w:r>
            <w:r>
              <w:fldChar w:fldCharType="begin"/>
            </w:r>
            <w:r>
              <w:instrText xml:space="preserve">PAGEREF _Toc1000625241 \h</w:instrText>
            </w:r>
            <w:r>
              <w:fldChar w:fldCharType="separate"/>
            </w:r>
            <w:r w:rsidRPr="21C863CE" w:rsidR="21C863CE">
              <w:rPr>
                <w:rStyle w:val="Hyperlink"/>
              </w:rPr>
              <w:t>14</w:t>
            </w:r>
            <w:r>
              <w:fldChar w:fldCharType="end"/>
            </w:r>
          </w:hyperlink>
        </w:p>
        <w:p w:rsidR="180C91C6" w:rsidP="0436316A" w:rsidRDefault="009C795C" w14:paraId="6DBDA045" w14:textId="1A52C142">
          <w:pPr>
            <w:pStyle w:val="TOC1"/>
            <w:tabs>
              <w:tab w:val="right" w:leader="dot" w:pos="9015"/>
            </w:tabs>
            <w:rPr>
              <w:rStyle w:val="Hyperlink"/>
              <w:noProof w:val="0"/>
            </w:rPr>
          </w:pPr>
          <w:hyperlink w:anchor="_Toc1711952812">
            <w:r w:rsidRPr="21C863CE" w:rsidR="21C863CE">
              <w:rPr>
                <w:rStyle w:val="Hyperlink"/>
              </w:rPr>
              <w:t>Limitations of the proposed system</w:t>
            </w:r>
            <w:r>
              <w:tab/>
            </w:r>
            <w:r>
              <w:fldChar w:fldCharType="begin"/>
            </w:r>
            <w:r>
              <w:instrText xml:space="preserve">PAGEREF _Toc1711952812 \h</w:instrText>
            </w:r>
            <w:r>
              <w:fldChar w:fldCharType="separate"/>
            </w:r>
            <w:r w:rsidRPr="21C863CE" w:rsidR="21C863CE">
              <w:rPr>
                <w:rStyle w:val="Hyperlink"/>
              </w:rPr>
              <w:t>15</w:t>
            </w:r>
            <w:r>
              <w:fldChar w:fldCharType="end"/>
            </w:r>
          </w:hyperlink>
        </w:p>
        <w:p w:rsidR="180C91C6" w:rsidP="141B0610" w:rsidRDefault="009C795C" w14:paraId="17F02BF7" w14:textId="10D1C98B">
          <w:pPr>
            <w:pStyle w:val="TOC2"/>
            <w:tabs>
              <w:tab w:val="right" w:leader="dot" w:pos="9015"/>
            </w:tabs>
            <w:rPr>
              <w:rStyle w:val="Hyperlink"/>
            </w:rPr>
          </w:pPr>
          <w:hyperlink w:anchor="_Toc335085439">
            <w:r w:rsidRPr="21C863CE" w:rsidR="21C863CE">
              <w:rPr>
                <w:rStyle w:val="Hyperlink"/>
              </w:rPr>
              <w:t>Limited time:</w:t>
            </w:r>
            <w:r>
              <w:tab/>
            </w:r>
            <w:r>
              <w:fldChar w:fldCharType="begin"/>
            </w:r>
            <w:r>
              <w:instrText xml:space="preserve">PAGEREF _Toc335085439 \h</w:instrText>
            </w:r>
            <w:r>
              <w:fldChar w:fldCharType="separate"/>
            </w:r>
            <w:r w:rsidRPr="21C863CE" w:rsidR="21C863CE">
              <w:rPr>
                <w:rStyle w:val="Hyperlink"/>
              </w:rPr>
              <w:t>16</w:t>
            </w:r>
            <w:r>
              <w:fldChar w:fldCharType="end"/>
            </w:r>
          </w:hyperlink>
        </w:p>
        <w:p w:rsidR="180C91C6" w:rsidP="21C863CE" w:rsidRDefault="009C795C" w14:paraId="7CED1F30" w14:textId="4005461E">
          <w:pPr>
            <w:pStyle w:val="TOC2"/>
            <w:tabs>
              <w:tab w:val="right" w:leader="dot" w:pos="9015"/>
            </w:tabs>
            <w:rPr>
              <w:rStyle w:val="Hyperlink"/>
              <w:noProof/>
            </w:rPr>
          </w:pPr>
          <w:hyperlink w:anchor="_Toc139258115">
            <w:r w:rsidRPr="21C863CE" w:rsidR="21C863CE">
              <w:rPr>
                <w:rStyle w:val="Hyperlink"/>
              </w:rPr>
              <w:t>My programming skill</w:t>
            </w:r>
            <w:r>
              <w:tab/>
            </w:r>
            <w:r>
              <w:fldChar w:fldCharType="begin"/>
            </w:r>
            <w:r>
              <w:instrText xml:space="preserve">PAGEREF _Toc139258115 \h</w:instrText>
            </w:r>
            <w:r>
              <w:fldChar w:fldCharType="separate"/>
            </w:r>
            <w:r w:rsidRPr="21C863CE" w:rsidR="21C863CE">
              <w:rPr>
                <w:rStyle w:val="Hyperlink"/>
              </w:rPr>
              <w:t>16</w:t>
            </w:r>
            <w:r>
              <w:fldChar w:fldCharType="end"/>
            </w:r>
          </w:hyperlink>
        </w:p>
        <w:p w:rsidR="180C91C6" w:rsidP="0436316A" w:rsidRDefault="009C795C" w14:paraId="3AC4901E" w14:textId="384DF7E9">
          <w:pPr>
            <w:pStyle w:val="TOC2"/>
            <w:tabs>
              <w:tab w:val="right" w:leader="dot" w:pos="9015"/>
            </w:tabs>
            <w:rPr>
              <w:rStyle w:val="Hyperlink"/>
            </w:rPr>
          </w:pPr>
          <w:hyperlink w:anchor="_Toc1232031702">
            <w:r w:rsidRPr="21C863CE" w:rsidR="21C863CE">
              <w:rPr>
                <w:rStyle w:val="Hyperlink"/>
              </w:rPr>
              <w:t>Lack of powerful processing power</w:t>
            </w:r>
            <w:r>
              <w:tab/>
            </w:r>
            <w:r>
              <w:fldChar w:fldCharType="begin"/>
            </w:r>
            <w:r>
              <w:instrText xml:space="preserve">PAGEREF _Toc1232031702 \h</w:instrText>
            </w:r>
            <w:r>
              <w:fldChar w:fldCharType="separate"/>
            </w:r>
            <w:r w:rsidRPr="21C863CE" w:rsidR="21C863CE">
              <w:rPr>
                <w:rStyle w:val="Hyperlink"/>
              </w:rPr>
              <w:t>16</w:t>
            </w:r>
            <w:r>
              <w:fldChar w:fldCharType="end"/>
            </w:r>
          </w:hyperlink>
        </w:p>
        <w:p w:rsidR="180C91C6" w:rsidP="0436316A" w:rsidRDefault="009C795C" w14:paraId="39713034" w14:textId="10F0653E">
          <w:pPr>
            <w:pStyle w:val="TOC2"/>
            <w:tabs>
              <w:tab w:val="right" w:leader="dot" w:pos="9015"/>
            </w:tabs>
            <w:rPr>
              <w:rStyle w:val="Hyperlink"/>
            </w:rPr>
          </w:pPr>
          <w:hyperlink w:anchor="_Toc1260673448">
            <w:r w:rsidRPr="21C863CE" w:rsidR="21C863CE">
              <w:rPr>
                <w:rStyle w:val="Hyperlink"/>
              </w:rPr>
              <w:t>Type of application:</w:t>
            </w:r>
            <w:r>
              <w:tab/>
            </w:r>
            <w:r>
              <w:fldChar w:fldCharType="begin"/>
            </w:r>
            <w:r>
              <w:instrText xml:space="preserve">PAGEREF _Toc1260673448 \h</w:instrText>
            </w:r>
            <w:r>
              <w:fldChar w:fldCharType="separate"/>
            </w:r>
            <w:r w:rsidRPr="21C863CE" w:rsidR="21C863CE">
              <w:rPr>
                <w:rStyle w:val="Hyperlink"/>
              </w:rPr>
              <w:t>16</w:t>
            </w:r>
            <w:r>
              <w:fldChar w:fldCharType="end"/>
            </w:r>
          </w:hyperlink>
        </w:p>
        <w:p w:rsidR="180C91C6" w:rsidP="141B0610" w:rsidRDefault="009C795C" w14:paraId="6D0CC229" w14:textId="6B34957D">
          <w:pPr>
            <w:pStyle w:val="TOC1"/>
            <w:tabs>
              <w:tab w:val="right" w:leader="dot" w:pos="9015"/>
            </w:tabs>
            <w:rPr>
              <w:rStyle w:val="Hyperlink"/>
              <w:noProof w:val="0"/>
            </w:rPr>
          </w:pPr>
          <w:hyperlink w:anchor="_Toc341131366">
            <w:r w:rsidRPr="21C863CE" w:rsidR="21C863CE">
              <w:rPr>
                <w:rStyle w:val="Hyperlink"/>
              </w:rPr>
              <w:t>Proposed solution analysis</w:t>
            </w:r>
            <w:r>
              <w:tab/>
            </w:r>
            <w:r>
              <w:fldChar w:fldCharType="begin"/>
            </w:r>
            <w:r>
              <w:instrText xml:space="preserve">PAGEREF _Toc341131366 \h</w:instrText>
            </w:r>
            <w:r>
              <w:fldChar w:fldCharType="separate"/>
            </w:r>
            <w:r w:rsidRPr="21C863CE" w:rsidR="21C863CE">
              <w:rPr>
                <w:rStyle w:val="Hyperlink"/>
              </w:rPr>
              <w:t>16</w:t>
            </w:r>
            <w:r>
              <w:fldChar w:fldCharType="end"/>
            </w:r>
          </w:hyperlink>
        </w:p>
        <w:p w:rsidR="180C91C6" w:rsidP="21C863CE" w:rsidRDefault="009C795C" w14:paraId="6A8EC814" w14:textId="13D5A33D">
          <w:pPr>
            <w:pStyle w:val="TOC2"/>
            <w:tabs>
              <w:tab w:val="right" w:leader="dot" w:pos="9015"/>
            </w:tabs>
            <w:rPr>
              <w:rStyle w:val="Hyperlink"/>
              <w:noProof/>
            </w:rPr>
          </w:pPr>
          <w:hyperlink w:anchor="_Toc2076894761">
            <w:r w:rsidRPr="21C863CE" w:rsidR="21C863CE">
              <w:rPr>
                <w:rStyle w:val="Hyperlink"/>
              </w:rPr>
              <w:t>Overview / breakdown of problems</w:t>
            </w:r>
            <w:r>
              <w:tab/>
            </w:r>
            <w:r>
              <w:fldChar w:fldCharType="begin"/>
            </w:r>
            <w:r>
              <w:instrText xml:space="preserve">PAGEREF _Toc2076894761 \h</w:instrText>
            </w:r>
            <w:r>
              <w:fldChar w:fldCharType="separate"/>
            </w:r>
            <w:r w:rsidRPr="21C863CE" w:rsidR="21C863CE">
              <w:rPr>
                <w:rStyle w:val="Hyperlink"/>
              </w:rPr>
              <w:t>16</w:t>
            </w:r>
            <w:r>
              <w:fldChar w:fldCharType="end"/>
            </w:r>
          </w:hyperlink>
        </w:p>
        <w:p w:rsidR="180C91C6" w:rsidP="0436316A" w:rsidRDefault="009C795C" w14:paraId="3B242738" w14:textId="2E94DFFC">
          <w:pPr>
            <w:pStyle w:val="TOC2"/>
            <w:tabs>
              <w:tab w:val="right" w:leader="dot" w:pos="9015"/>
            </w:tabs>
            <w:rPr>
              <w:rStyle w:val="Hyperlink"/>
            </w:rPr>
          </w:pPr>
          <w:hyperlink w:anchor="_Toc86864001">
            <w:r w:rsidRPr="21C863CE" w:rsidR="21C863CE">
              <w:rPr>
                <w:rStyle w:val="Hyperlink"/>
              </w:rPr>
              <w:t>Implementation methods</w:t>
            </w:r>
            <w:r>
              <w:tab/>
            </w:r>
            <w:r>
              <w:fldChar w:fldCharType="begin"/>
            </w:r>
            <w:r>
              <w:instrText xml:space="preserve">PAGEREF _Toc86864001 \h</w:instrText>
            </w:r>
            <w:r>
              <w:fldChar w:fldCharType="separate"/>
            </w:r>
            <w:r w:rsidRPr="21C863CE" w:rsidR="21C863CE">
              <w:rPr>
                <w:rStyle w:val="Hyperlink"/>
              </w:rPr>
              <w:t>19</w:t>
            </w:r>
            <w:r>
              <w:fldChar w:fldCharType="end"/>
            </w:r>
          </w:hyperlink>
        </w:p>
        <w:p w:rsidR="180C91C6" w:rsidP="141B0610" w:rsidRDefault="009C795C" w14:paraId="280313CC" w14:textId="0D99DD64">
          <w:pPr>
            <w:pStyle w:val="TOC3"/>
            <w:tabs>
              <w:tab w:val="right" w:leader="dot" w:pos="9015"/>
            </w:tabs>
            <w:rPr>
              <w:rStyle w:val="Hyperlink"/>
            </w:rPr>
          </w:pPr>
          <w:hyperlink w:anchor="_Toc483761471">
            <w:r w:rsidRPr="21C863CE" w:rsidR="21C863CE">
              <w:rPr>
                <w:rStyle w:val="Hyperlink"/>
              </w:rPr>
              <w:t>Tkinter</w:t>
            </w:r>
            <w:r>
              <w:tab/>
            </w:r>
            <w:r>
              <w:fldChar w:fldCharType="begin"/>
            </w:r>
            <w:r>
              <w:instrText xml:space="preserve">PAGEREF _Toc483761471 \h</w:instrText>
            </w:r>
            <w:r>
              <w:fldChar w:fldCharType="separate"/>
            </w:r>
            <w:r w:rsidRPr="21C863CE" w:rsidR="21C863CE">
              <w:rPr>
                <w:rStyle w:val="Hyperlink"/>
              </w:rPr>
              <w:t>20</w:t>
            </w:r>
            <w:r>
              <w:fldChar w:fldCharType="end"/>
            </w:r>
          </w:hyperlink>
        </w:p>
        <w:p w:rsidR="180C91C6" w:rsidP="0436316A" w:rsidRDefault="009C795C" w14:paraId="778C8365" w14:textId="79133EF0">
          <w:pPr>
            <w:pStyle w:val="TOC3"/>
            <w:tabs>
              <w:tab w:val="right" w:leader="dot" w:pos="9015"/>
            </w:tabs>
            <w:rPr>
              <w:rStyle w:val="Hyperlink"/>
            </w:rPr>
          </w:pPr>
          <w:hyperlink w:anchor="_Toc37596453">
            <w:r w:rsidRPr="21C863CE" w:rsidR="21C863CE">
              <w:rPr>
                <w:rStyle w:val="Hyperlink"/>
              </w:rPr>
              <w:t>Pygame</w:t>
            </w:r>
            <w:r>
              <w:tab/>
            </w:r>
            <w:r>
              <w:fldChar w:fldCharType="begin"/>
            </w:r>
            <w:r>
              <w:instrText xml:space="preserve">PAGEREF _Toc37596453 \h</w:instrText>
            </w:r>
            <w:r>
              <w:fldChar w:fldCharType="separate"/>
            </w:r>
            <w:r w:rsidRPr="21C863CE" w:rsidR="21C863CE">
              <w:rPr>
                <w:rStyle w:val="Hyperlink"/>
              </w:rPr>
              <w:t>20</w:t>
            </w:r>
            <w:r>
              <w:fldChar w:fldCharType="end"/>
            </w:r>
          </w:hyperlink>
        </w:p>
        <w:p w:rsidR="180C91C6" w:rsidP="0436316A" w:rsidRDefault="009C795C" w14:paraId="18393C5D" w14:textId="10BCF0EA">
          <w:pPr>
            <w:pStyle w:val="TOC3"/>
            <w:tabs>
              <w:tab w:val="right" w:leader="dot" w:pos="9015"/>
            </w:tabs>
            <w:rPr>
              <w:rStyle w:val="Hyperlink"/>
            </w:rPr>
          </w:pPr>
          <w:hyperlink w:anchor="_Toc1196317809">
            <w:r w:rsidRPr="21C863CE" w:rsidR="21C863CE">
              <w:rPr>
                <w:rStyle w:val="Hyperlink"/>
              </w:rPr>
              <w:t>OOP classes identified</w:t>
            </w:r>
            <w:r>
              <w:tab/>
            </w:r>
            <w:r>
              <w:fldChar w:fldCharType="begin"/>
            </w:r>
            <w:r>
              <w:instrText xml:space="preserve">PAGEREF _Toc1196317809 \h</w:instrText>
            </w:r>
            <w:r>
              <w:fldChar w:fldCharType="separate"/>
            </w:r>
            <w:r w:rsidRPr="21C863CE" w:rsidR="21C863CE">
              <w:rPr>
                <w:rStyle w:val="Hyperlink"/>
              </w:rPr>
              <w:t>20</w:t>
            </w:r>
            <w:r>
              <w:fldChar w:fldCharType="end"/>
            </w:r>
          </w:hyperlink>
        </w:p>
        <w:p w:rsidR="180C91C6" w:rsidP="141B0610" w:rsidRDefault="009C795C" w14:paraId="1ED984CA" w14:textId="0ABEDE18">
          <w:pPr>
            <w:pStyle w:val="TOC1"/>
            <w:tabs>
              <w:tab w:val="right" w:leader="dot" w:pos="9015"/>
            </w:tabs>
            <w:rPr>
              <w:rStyle w:val="Hyperlink"/>
              <w:noProof w:val="0"/>
            </w:rPr>
          </w:pPr>
          <w:hyperlink w:anchor="_Toc840702564">
            <w:r w:rsidRPr="21C863CE" w:rsidR="21C863CE">
              <w:rPr>
                <w:rStyle w:val="Hyperlink"/>
              </w:rPr>
              <w:t>Data sources</w:t>
            </w:r>
            <w:r>
              <w:tab/>
            </w:r>
            <w:r>
              <w:fldChar w:fldCharType="begin"/>
            </w:r>
            <w:r>
              <w:instrText xml:space="preserve">PAGEREF _Toc840702564 \h</w:instrText>
            </w:r>
            <w:r>
              <w:fldChar w:fldCharType="separate"/>
            </w:r>
            <w:r w:rsidRPr="21C863CE" w:rsidR="21C863CE">
              <w:rPr>
                <w:rStyle w:val="Hyperlink"/>
              </w:rPr>
              <w:t>21</w:t>
            </w:r>
            <w:r>
              <w:fldChar w:fldCharType="end"/>
            </w:r>
          </w:hyperlink>
        </w:p>
        <w:p w:rsidR="180C91C6" w:rsidP="21C863CE" w:rsidRDefault="009C795C" w14:paraId="4B6E481B" w14:textId="02EF1941">
          <w:pPr>
            <w:pStyle w:val="TOC3"/>
            <w:tabs>
              <w:tab w:val="right" w:leader="dot" w:pos="9015"/>
            </w:tabs>
            <w:rPr>
              <w:rStyle w:val="Hyperlink"/>
              <w:noProof/>
            </w:rPr>
          </w:pPr>
          <w:hyperlink w:anchor="_Toc956678642">
            <w:r w:rsidRPr="21C863CE" w:rsidR="21C863CE">
              <w:rPr>
                <w:rStyle w:val="Hyperlink"/>
              </w:rPr>
              <w:t>Modules</w:t>
            </w:r>
            <w:r>
              <w:tab/>
            </w:r>
            <w:r>
              <w:fldChar w:fldCharType="begin"/>
            </w:r>
            <w:r>
              <w:instrText xml:space="preserve">PAGEREF _Toc956678642 \h</w:instrText>
            </w:r>
            <w:r>
              <w:fldChar w:fldCharType="separate"/>
            </w:r>
            <w:r w:rsidRPr="21C863CE" w:rsidR="21C863CE">
              <w:rPr>
                <w:rStyle w:val="Hyperlink"/>
              </w:rPr>
              <w:t>21</w:t>
            </w:r>
            <w:r>
              <w:fldChar w:fldCharType="end"/>
            </w:r>
          </w:hyperlink>
        </w:p>
        <w:p w:rsidR="180C91C6" w:rsidP="0436316A" w:rsidRDefault="009C795C" w14:paraId="751C9186" w14:textId="52F670BD">
          <w:pPr>
            <w:pStyle w:val="TOC3"/>
            <w:tabs>
              <w:tab w:val="right" w:leader="dot" w:pos="9015"/>
            </w:tabs>
            <w:rPr>
              <w:rStyle w:val="Hyperlink"/>
            </w:rPr>
          </w:pPr>
          <w:hyperlink w:anchor="_Toc1554110909">
            <w:r w:rsidRPr="21C863CE" w:rsidR="21C863CE">
              <w:rPr>
                <w:rStyle w:val="Hyperlink"/>
              </w:rPr>
              <w:t>Exercise API</w:t>
            </w:r>
            <w:r>
              <w:tab/>
            </w:r>
            <w:r>
              <w:fldChar w:fldCharType="begin"/>
            </w:r>
            <w:r>
              <w:instrText xml:space="preserve">PAGEREF _Toc1554110909 \h</w:instrText>
            </w:r>
            <w:r>
              <w:fldChar w:fldCharType="separate"/>
            </w:r>
            <w:r w:rsidRPr="21C863CE" w:rsidR="21C863CE">
              <w:rPr>
                <w:rStyle w:val="Hyperlink"/>
              </w:rPr>
              <w:t>21</w:t>
            </w:r>
            <w:r>
              <w:fldChar w:fldCharType="end"/>
            </w:r>
          </w:hyperlink>
        </w:p>
        <w:p w:rsidR="180C91C6" w:rsidP="0436316A" w:rsidRDefault="009C795C" w14:paraId="79A7A05B" w14:textId="4A7CBA78">
          <w:pPr>
            <w:pStyle w:val="TOC3"/>
            <w:tabs>
              <w:tab w:val="right" w:leader="dot" w:pos="9015"/>
            </w:tabs>
            <w:rPr>
              <w:rStyle w:val="Hyperlink"/>
            </w:rPr>
          </w:pPr>
          <w:hyperlink w:anchor="_Toc1323937776">
            <w:r w:rsidRPr="21C863CE" w:rsidR="21C863CE">
              <w:rPr>
                <w:rStyle w:val="Hyperlink"/>
              </w:rPr>
              <w:t>Nutrition API</w:t>
            </w:r>
            <w:r>
              <w:tab/>
            </w:r>
            <w:r>
              <w:fldChar w:fldCharType="begin"/>
            </w:r>
            <w:r>
              <w:instrText xml:space="preserve">PAGEREF _Toc1323937776 \h</w:instrText>
            </w:r>
            <w:r>
              <w:fldChar w:fldCharType="separate"/>
            </w:r>
            <w:r w:rsidRPr="21C863CE" w:rsidR="21C863CE">
              <w:rPr>
                <w:rStyle w:val="Hyperlink"/>
              </w:rPr>
              <w:t>21</w:t>
            </w:r>
            <w:r>
              <w:fldChar w:fldCharType="end"/>
            </w:r>
          </w:hyperlink>
        </w:p>
        <w:p w:rsidR="180C91C6" w:rsidP="0436316A" w:rsidRDefault="009C795C" w14:paraId="7D43951B" w14:textId="375FAE38">
          <w:pPr>
            <w:pStyle w:val="TOC3"/>
            <w:tabs>
              <w:tab w:val="right" w:leader="dot" w:pos="9015"/>
            </w:tabs>
            <w:rPr>
              <w:rStyle w:val="Hyperlink"/>
            </w:rPr>
          </w:pPr>
          <w:hyperlink w:anchor="_Toc107718334">
            <w:r w:rsidRPr="21C863CE" w:rsidR="21C863CE">
              <w:rPr>
                <w:rStyle w:val="Hyperlink"/>
              </w:rPr>
              <w:t>Internet scraping</w:t>
            </w:r>
            <w:r>
              <w:tab/>
            </w:r>
            <w:r>
              <w:fldChar w:fldCharType="begin"/>
            </w:r>
            <w:r>
              <w:instrText xml:space="preserve">PAGEREF _Toc107718334 \h</w:instrText>
            </w:r>
            <w:r>
              <w:fldChar w:fldCharType="separate"/>
            </w:r>
            <w:r w:rsidRPr="21C863CE" w:rsidR="21C863CE">
              <w:rPr>
                <w:rStyle w:val="Hyperlink"/>
              </w:rPr>
              <w:t>22</w:t>
            </w:r>
            <w:r>
              <w:fldChar w:fldCharType="end"/>
            </w:r>
          </w:hyperlink>
        </w:p>
        <w:p w:rsidR="180C91C6" w:rsidP="0436316A" w:rsidRDefault="009C795C" w14:paraId="1C4591F7" w14:textId="1EE9FD27">
          <w:pPr>
            <w:pStyle w:val="TOC3"/>
            <w:tabs>
              <w:tab w:val="right" w:leader="dot" w:pos="9015"/>
            </w:tabs>
            <w:rPr>
              <w:rStyle w:val="Hyperlink"/>
            </w:rPr>
          </w:pPr>
          <w:hyperlink w:anchor="_Toc1786647249">
            <w:r w:rsidRPr="21C863CE" w:rsidR="21C863CE">
              <w:rPr>
                <w:rStyle w:val="Hyperlink"/>
              </w:rPr>
              <w:t>Beautiful soup</w:t>
            </w:r>
            <w:r>
              <w:tab/>
            </w:r>
            <w:r>
              <w:fldChar w:fldCharType="begin"/>
            </w:r>
            <w:r>
              <w:instrText xml:space="preserve">PAGEREF _Toc1786647249 \h</w:instrText>
            </w:r>
            <w:r>
              <w:fldChar w:fldCharType="separate"/>
            </w:r>
            <w:r w:rsidRPr="21C863CE" w:rsidR="21C863CE">
              <w:rPr>
                <w:rStyle w:val="Hyperlink"/>
              </w:rPr>
              <w:t>22</w:t>
            </w:r>
            <w:r>
              <w:fldChar w:fldCharType="end"/>
            </w:r>
          </w:hyperlink>
        </w:p>
        <w:p w:rsidR="180C91C6" w:rsidP="0436316A" w:rsidRDefault="009C795C" w14:paraId="41F32D00" w14:textId="72637844">
          <w:pPr>
            <w:pStyle w:val="TOC3"/>
            <w:tabs>
              <w:tab w:val="right" w:leader="dot" w:pos="9015"/>
            </w:tabs>
            <w:rPr>
              <w:rStyle w:val="Hyperlink"/>
            </w:rPr>
          </w:pPr>
          <w:hyperlink w:anchor="_Toc1545833724">
            <w:r w:rsidRPr="21C863CE" w:rsidR="21C863CE">
              <w:rPr>
                <w:rStyle w:val="Hyperlink"/>
              </w:rPr>
              <w:t>Requests</w:t>
            </w:r>
            <w:r>
              <w:tab/>
            </w:r>
            <w:r>
              <w:fldChar w:fldCharType="begin"/>
            </w:r>
            <w:r>
              <w:instrText xml:space="preserve">PAGEREF _Toc1545833724 \h</w:instrText>
            </w:r>
            <w:r>
              <w:fldChar w:fldCharType="separate"/>
            </w:r>
            <w:r w:rsidRPr="21C863CE" w:rsidR="21C863CE">
              <w:rPr>
                <w:rStyle w:val="Hyperlink"/>
              </w:rPr>
              <w:t>22</w:t>
            </w:r>
            <w:r>
              <w:fldChar w:fldCharType="end"/>
            </w:r>
          </w:hyperlink>
        </w:p>
        <w:p w:rsidR="180C91C6" w:rsidP="0436316A" w:rsidRDefault="009C795C" w14:paraId="0DF17CEE" w14:textId="7783CD65">
          <w:pPr>
            <w:pStyle w:val="TOC3"/>
            <w:tabs>
              <w:tab w:val="right" w:leader="dot" w:pos="9015"/>
            </w:tabs>
            <w:rPr>
              <w:rStyle w:val="Hyperlink"/>
            </w:rPr>
          </w:pPr>
          <w:hyperlink w:anchor="_Toc152725574">
            <w:r w:rsidRPr="21C863CE" w:rsidR="21C863CE">
              <w:rPr>
                <w:rStyle w:val="Hyperlink"/>
              </w:rPr>
              <w:t>Sqlite3</w:t>
            </w:r>
            <w:r>
              <w:tab/>
            </w:r>
            <w:r>
              <w:fldChar w:fldCharType="begin"/>
            </w:r>
            <w:r>
              <w:instrText xml:space="preserve">PAGEREF _Toc152725574 \h</w:instrText>
            </w:r>
            <w:r>
              <w:fldChar w:fldCharType="separate"/>
            </w:r>
            <w:r w:rsidRPr="21C863CE" w:rsidR="21C863CE">
              <w:rPr>
                <w:rStyle w:val="Hyperlink"/>
              </w:rPr>
              <w:t>22</w:t>
            </w:r>
            <w:r>
              <w:fldChar w:fldCharType="end"/>
            </w:r>
          </w:hyperlink>
        </w:p>
        <w:p w:rsidR="180C91C6" w:rsidP="0436316A" w:rsidRDefault="009C795C" w14:paraId="4979E799" w14:textId="560E117A">
          <w:pPr>
            <w:pStyle w:val="TOC3"/>
            <w:tabs>
              <w:tab w:val="right" w:leader="dot" w:pos="9015"/>
            </w:tabs>
            <w:rPr>
              <w:rStyle w:val="Hyperlink"/>
            </w:rPr>
          </w:pPr>
          <w:hyperlink w:anchor="_Toc1497376494">
            <w:r w:rsidRPr="21C863CE" w:rsidR="21C863CE">
              <w:rPr>
                <w:rStyle w:val="Hyperlink"/>
              </w:rPr>
              <w:t>MySQL</w:t>
            </w:r>
            <w:r>
              <w:tab/>
            </w:r>
            <w:r>
              <w:fldChar w:fldCharType="begin"/>
            </w:r>
            <w:r>
              <w:instrText xml:space="preserve">PAGEREF _Toc1497376494 \h</w:instrText>
            </w:r>
            <w:r>
              <w:fldChar w:fldCharType="separate"/>
            </w:r>
            <w:r w:rsidRPr="21C863CE" w:rsidR="21C863CE">
              <w:rPr>
                <w:rStyle w:val="Hyperlink"/>
              </w:rPr>
              <w:t>23</w:t>
            </w:r>
            <w:r>
              <w:fldChar w:fldCharType="end"/>
            </w:r>
          </w:hyperlink>
        </w:p>
        <w:p w:rsidR="180C91C6" w:rsidP="0436316A" w:rsidRDefault="009C795C" w14:paraId="63E2B7B8" w14:textId="63BBEEF5">
          <w:pPr>
            <w:pStyle w:val="TOC3"/>
            <w:tabs>
              <w:tab w:val="right" w:leader="dot" w:pos="9015"/>
            </w:tabs>
            <w:rPr>
              <w:rStyle w:val="Hyperlink"/>
            </w:rPr>
          </w:pPr>
          <w:hyperlink w:anchor="_Toc712237514">
            <w:r w:rsidRPr="21C863CE" w:rsidR="21C863CE">
              <w:rPr>
                <w:rStyle w:val="Hyperlink"/>
              </w:rPr>
              <w:t>NumPy</w:t>
            </w:r>
            <w:r>
              <w:tab/>
            </w:r>
            <w:r>
              <w:fldChar w:fldCharType="begin"/>
            </w:r>
            <w:r>
              <w:instrText xml:space="preserve">PAGEREF _Toc712237514 \h</w:instrText>
            </w:r>
            <w:r>
              <w:fldChar w:fldCharType="separate"/>
            </w:r>
            <w:r w:rsidRPr="21C863CE" w:rsidR="21C863CE">
              <w:rPr>
                <w:rStyle w:val="Hyperlink"/>
              </w:rPr>
              <w:t>23</w:t>
            </w:r>
            <w:r>
              <w:fldChar w:fldCharType="end"/>
            </w:r>
          </w:hyperlink>
        </w:p>
        <w:p w:rsidR="180C91C6" w:rsidP="0436316A" w:rsidRDefault="009C795C" w14:paraId="581C7C26" w14:textId="0267035A">
          <w:pPr>
            <w:pStyle w:val="TOC3"/>
            <w:tabs>
              <w:tab w:val="right" w:leader="dot" w:pos="9015"/>
            </w:tabs>
            <w:rPr>
              <w:rStyle w:val="Hyperlink"/>
            </w:rPr>
          </w:pPr>
          <w:hyperlink w:anchor="_Toc454846880">
            <w:r w:rsidRPr="21C863CE" w:rsidR="21C863CE">
              <w:rPr>
                <w:rStyle w:val="Hyperlink"/>
              </w:rPr>
              <w:t>OS</w:t>
            </w:r>
            <w:r>
              <w:tab/>
            </w:r>
            <w:r>
              <w:fldChar w:fldCharType="begin"/>
            </w:r>
            <w:r>
              <w:instrText xml:space="preserve">PAGEREF _Toc454846880 \h</w:instrText>
            </w:r>
            <w:r>
              <w:fldChar w:fldCharType="separate"/>
            </w:r>
            <w:r w:rsidRPr="21C863CE" w:rsidR="21C863CE">
              <w:rPr>
                <w:rStyle w:val="Hyperlink"/>
              </w:rPr>
              <w:t>23</w:t>
            </w:r>
            <w:r>
              <w:fldChar w:fldCharType="end"/>
            </w:r>
          </w:hyperlink>
        </w:p>
        <w:p w:rsidR="180C91C6" w:rsidP="0436316A" w:rsidRDefault="009C795C" w14:paraId="7D398B74" w14:textId="7591927B">
          <w:pPr>
            <w:pStyle w:val="TOC3"/>
            <w:tabs>
              <w:tab w:val="right" w:leader="dot" w:pos="9015"/>
            </w:tabs>
            <w:rPr>
              <w:rStyle w:val="Hyperlink"/>
            </w:rPr>
          </w:pPr>
          <w:hyperlink w:anchor="_Toc206060289">
            <w:r w:rsidRPr="21C863CE" w:rsidR="21C863CE">
              <w:rPr>
                <w:rStyle w:val="Hyperlink"/>
              </w:rPr>
              <w:t>Pathlib</w:t>
            </w:r>
            <w:r>
              <w:tab/>
            </w:r>
            <w:r>
              <w:fldChar w:fldCharType="begin"/>
            </w:r>
            <w:r>
              <w:instrText xml:space="preserve">PAGEREF _Toc206060289 \h</w:instrText>
            </w:r>
            <w:r>
              <w:fldChar w:fldCharType="separate"/>
            </w:r>
            <w:r w:rsidRPr="21C863CE" w:rsidR="21C863CE">
              <w:rPr>
                <w:rStyle w:val="Hyperlink"/>
              </w:rPr>
              <w:t>23</w:t>
            </w:r>
            <w:r>
              <w:fldChar w:fldCharType="end"/>
            </w:r>
          </w:hyperlink>
        </w:p>
        <w:p w:rsidR="180C91C6" w:rsidP="141B0610" w:rsidRDefault="009C795C" w14:paraId="2677DA15" w14:textId="4AD94A74">
          <w:pPr>
            <w:pStyle w:val="TOC1"/>
            <w:tabs>
              <w:tab w:val="right" w:leader="dot" w:pos="9015"/>
            </w:tabs>
            <w:rPr>
              <w:rStyle w:val="Hyperlink"/>
              <w:noProof w:val="0"/>
            </w:rPr>
          </w:pPr>
          <w:hyperlink w:anchor="_Toc1192808888">
            <w:r w:rsidRPr="21C863CE" w:rsidR="21C863CE">
              <w:rPr>
                <w:rStyle w:val="Hyperlink"/>
              </w:rPr>
              <w:t>Potential data structures which may be used</w:t>
            </w:r>
            <w:r>
              <w:tab/>
            </w:r>
            <w:r>
              <w:fldChar w:fldCharType="begin"/>
            </w:r>
            <w:r>
              <w:instrText xml:space="preserve">PAGEREF _Toc1192808888 \h</w:instrText>
            </w:r>
            <w:r>
              <w:fldChar w:fldCharType="separate"/>
            </w:r>
            <w:r w:rsidRPr="21C863CE" w:rsidR="21C863CE">
              <w:rPr>
                <w:rStyle w:val="Hyperlink"/>
              </w:rPr>
              <w:t>24</w:t>
            </w:r>
            <w:r>
              <w:fldChar w:fldCharType="end"/>
            </w:r>
          </w:hyperlink>
        </w:p>
        <w:p w:rsidR="180C91C6" w:rsidP="21C863CE" w:rsidRDefault="009C795C" w14:paraId="1471209C" w14:textId="0A137CFB">
          <w:pPr>
            <w:pStyle w:val="TOC2"/>
            <w:tabs>
              <w:tab w:val="right" w:leader="dot" w:pos="9015"/>
            </w:tabs>
            <w:rPr>
              <w:rStyle w:val="Hyperlink"/>
              <w:noProof/>
            </w:rPr>
          </w:pPr>
          <w:hyperlink w:anchor="_Toc836071578">
            <w:r w:rsidRPr="21C863CE" w:rsidR="21C863CE">
              <w:rPr>
                <w:rStyle w:val="Hyperlink"/>
              </w:rPr>
              <w:t>Stack</w:t>
            </w:r>
            <w:r>
              <w:tab/>
            </w:r>
            <w:r>
              <w:fldChar w:fldCharType="begin"/>
            </w:r>
            <w:r>
              <w:instrText xml:space="preserve">PAGEREF _Toc836071578 \h</w:instrText>
            </w:r>
            <w:r>
              <w:fldChar w:fldCharType="separate"/>
            </w:r>
            <w:r w:rsidRPr="21C863CE" w:rsidR="21C863CE">
              <w:rPr>
                <w:rStyle w:val="Hyperlink"/>
              </w:rPr>
              <w:t>24</w:t>
            </w:r>
            <w:r>
              <w:fldChar w:fldCharType="end"/>
            </w:r>
          </w:hyperlink>
        </w:p>
        <w:p w:rsidR="4E342771" w:rsidP="141B0610" w:rsidRDefault="009C795C" w14:paraId="53535807" w14:textId="0AEC1F86">
          <w:pPr>
            <w:pStyle w:val="TOC1"/>
            <w:tabs>
              <w:tab w:val="right" w:leader="dot" w:pos="9015"/>
            </w:tabs>
            <w:rPr>
              <w:rStyle w:val="Hyperlink"/>
              <w:noProof w:val="0"/>
            </w:rPr>
          </w:pPr>
          <w:hyperlink w:anchor="_Toc1286618055">
            <w:r w:rsidRPr="21C863CE" w:rsidR="21C863CE">
              <w:rPr>
                <w:rStyle w:val="Hyperlink"/>
              </w:rPr>
              <w:t>DESIGN</w:t>
            </w:r>
            <w:r>
              <w:tab/>
            </w:r>
            <w:r>
              <w:fldChar w:fldCharType="begin"/>
            </w:r>
            <w:r>
              <w:instrText xml:space="preserve">PAGEREF _Toc1286618055 \h</w:instrText>
            </w:r>
            <w:r>
              <w:fldChar w:fldCharType="separate"/>
            </w:r>
            <w:r w:rsidRPr="21C863CE" w:rsidR="21C863CE">
              <w:rPr>
                <w:rStyle w:val="Hyperlink"/>
              </w:rPr>
              <w:t>25</w:t>
            </w:r>
            <w:r>
              <w:fldChar w:fldCharType="end"/>
            </w:r>
          </w:hyperlink>
        </w:p>
        <w:p w:rsidR="4E342771" w:rsidP="0436316A" w:rsidRDefault="009C795C" w14:paraId="7C212C48" w14:textId="1C6C287A">
          <w:pPr>
            <w:pStyle w:val="TOC1"/>
            <w:tabs>
              <w:tab w:val="right" w:leader="dot" w:pos="9015"/>
            </w:tabs>
            <w:rPr>
              <w:rStyle w:val="Hyperlink"/>
            </w:rPr>
          </w:pPr>
          <w:hyperlink w:anchor="_Toc46361960">
            <w:r w:rsidRPr="21C863CE" w:rsidR="21C863CE">
              <w:rPr>
                <w:rStyle w:val="Hyperlink"/>
              </w:rPr>
              <w:t>This design section is the structures and ideas I’ve have decided to implement based on research conducted in the Analysis section:</w:t>
            </w:r>
            <w:r>
              <w:tab/>
            </w:r>
            <w:r>
              <w:fldChar w:fldCharType="begin"/>
            </w:r>
            <w:r>
              <w:instrText xml:space="preserve">PAGEREF _Toc46361960 \h</w:instrText>
            </w:r>
            <w:r>
              <w:fldChar w:fldCharType="separate"/>
            </w:r>
            <w:r w:rsidRPr="21C863CE" w:rsidR="21C863CE">
              <w:rPr>
                <w:rStyle w:val="Hyperlink"/>
              </w:rPr>
              <w:t>25</w:t>
            </w:r>
            <w:r>
              <w:fldChar w:fldCharType="end"/>
            </w:r>
          </w:hyperlink>
        </w:p>
        <w:p w:rsidR="4E342771" w:rsidP="0436316A" w:rsidRDefault="009C795C" w14:paraId="64851110" w14:textId="00F3F885">
          <w:pPr>
            <w:pStyle w:val="TOC1"/>
            <w:tabs>
              <w:tab w:val="right" w:leader="dot" w:pos="9015"/>
            </w:tabs>
            <w:rPr>
              <w:rStyle w:val="Hyperlink"/>
            </w:rPr>
          </w:pPr>
          <w:hyperlink w:anchor="_Toc849306089">
            <w:r w:rsidRPr="21C863CE" w:rsidR="21C863CE">
              <w:rPr>
                <w:rStyle w:val="Hyperlink"/>
              </w:rPr>
              <w:t>Outline system design</w:t>
            </w:r>
            <w:r>
              <w:tab/>
            </w:r>
            <w:r>
              <w:fldChar w:fldCharType="begin"/>
            </w:r>
            <w:r>
              <w:instrText xml:space="preserve">PAGEREF _Toc849306089 \h</w:instrText>
            </w:r>
            <w:r>
              <w:fldChar w:fldCharType="separate"/>
            </w:r>
            <w:r w:rsidRPr="21C863CE" w:rsidR="21C863CE">
              <w:rPr>
                <w:rStyle w:val="Hyperlink"/>
              </w:rPr>
              <w:t>25</w:t>
            </w:r>
            <w:r>
              <w:fldChar w:fldCharType="end"/>
            </w:r>
          </w:hyperlink>
        </w:p>
        <w:p w:rsidR="4E342771" w:rsidP="21C863CE" w:rsidRDefault="009C795C" w14:paraId="6F15202B" w14:textId="66FC4FAD">
          <w:pPr>
            <w:pStyle w:val="TOC2"/>
            <w:tabs>
              <w:tab w:val="right" w:leader="dot" w:pos="9015"/>
            </w:tabs>
            <w:rPr>
              <w:rStyle w:val="Hyperlink"/>
              <w:noProof/>
            </w:rPr>
          </w:pPr>
          <w:hyperlink w:anchor="_Toc936977248">
            <w:r w:rsidRPr="21C863CE" w:rsidR="21C863CE">
              <w:rPr>
                <w:rStyle w:val="Hyperlink"/>
              </w:rPr>
              <w:t>System flowcharts</w:t>
            </w:r>
            <w:r>
              <w:tab/>
            </w:r>
            <w:r>
              <w:fldChar w:fldCharType="begin"/>
            </w:r>
            <w:r>
              <w:instrText xml:space="preserve">PAGEREF _Toc936977248 \h</w:instrText>
            </w:r>
            <w:r>
              <w:fldChar w:fldCharType="separate"/>
            </w:r>
            <w:r w:rsidRPr="21C863CE" w:rsidR="21C863CE">
              <w:rPr>
                <w:rStyle w:val="Hyperlink"/>
              </w:rPr>
              <w:t>25</w:t>
            </w:r>
            <w:r>
              <w:fldChar w:fldCharType="end"/>
            </w:r>
          </w:hyperlink>
        </w:p>
        <w:p w:rsidR="4E342771" w:rsidP="141B0610" w:rsidRDefault="009C795C" w14:paraId="49EC6405" w14:textId="388443F4">
          <w:pPr>
            <w:pStyle w:val="TOC1"/>
            <w:tabs>
              <w:tab w:val="right" w:leader="dot" w:pos="9015"/>
            </w:tabs>
            <w:rPr>
              <w:rStyle w:val="Hyperlink"/>
              <w:noProof w:val="0"/>
            </w:rPr>
          </w:pPr>
          <w:hyperlink w:anchor="_Toc569896929">
            <w:r w:rsidRPr="21C863CE" w:rsidR="21C863CE">
              <w:rPr>
                <w:rStyle w:val="Hyperlink"/>
              </w:rPr>
              <w:t>User Interface Design</w:t>
            </w:r>
            <w:r>
              <w:tab/>
            </w:r>
            <w:r>
              <w:fldChar w:fldCharType="begin"/>
            </w:r>
            <w:r>
              <w:instrText xml:space="preserve">PAGEREF _Toc569896929 \h</w:instrText>
            </w:r>
            <w:r>
              <w:fldChar w:fldCharType="separate"/>
            </w:r>
            <w:r w:rsidRPr="21C863CE" w:rsidR="21C863CE">
              <w:rPr>
                <w:rStyle w:val="Hyperlink"/>
              </w:rPr>
              <w:t>26</w:t>
            </w:r>
            <w:r>
              <w:fldChar w:fldCharType="end"/>
            </w:r>
          </w:hyperlink>
        </w:p>
        <w:p w:rsidR="3726FF3B" w:rsidP="0436316A" w:rsidRDefault="009C795C" w14:paraId="5FDD85DC" w14:textId="4BE124CD">
          <w:pPr>
            <w:pStyle w:val="TOC1"/>
            <w:tabs>
              <w:tab w:val="right" w:leader="dot" w:pos="9015"/>
            </w:tabs>
            <w:rPr>
              <w:rStyle w:val="Hyperlink"/>
            </w:rPr>
          </w:pPr>
          <w:hyperlink w:anchor="_Toc896798353">
            <w:r w:rsidRPr="21C863CE" w:rsidR="21C863CE">
              <w:rPr>
                <w:rStyle w:val="Hyperlink"/>
              </w:rPr>
              <w:t>Hardware specification</w:t>
            </w:r>
            <w:r>
              <w:tab/>
            </w:r>
            <w:r>
              <w:fldChar w:fldCharType="begin"/>
            </w:r>
            <w:r>
              <w:instrText xml:space="preserve">PAGEREF _Toc896798353 \h</w:instrText>
            </w:r>
            <w:r>
              <w:fldChar w:fldCharType="separate"/>
            </w:r>
            <w:r w:rsidRPr="21C863CE" w:rsidR="21C863CE">
              <w:rPr>
                <w:rStyle w:val="Hyperlink"/>
              </w:rPr>
              <w:t>27</w:t>
            </w:r>
            <w:r>
              <w:fldChar w:fldCharType="end"/>
            </w:r>
          </w:hyperlink>
        </w:p>
        <w:p w:rsidR="3726FF3B" w:rsidP="0436316A" w:rsidRDefault="009C795C" w14:paraId="7F98950E" w14:textId="4B030EFE">
          <w:pPr>
            <w:pStyle w:val="TOC1"/>
            <w:tabs>
              <w:tab w:val="right" w:leader="dot" w:pos="9015"/>
            </w:tabs>
            <w:rPr>
              <w:rStyle w:val="Hyperlink"/>
            </w:rPr>
          </w:pPr>
          <w:hyperlink w:anchor="_Toc1778882986">
            <w:r w:rsidRPr="21C863CE" w:rsidR="21C863CE">
              <w:rPr>
                <w:rStyle w:val="Hyperlink"/>
              </w:rPr>
              <w:t>Program Structure</w:t>
            </w:r>
            <w:r>
              <w:tab/>
            </w:r>
            <w:r>
              <w:fldChar w:fldCharType="begin"/>
            </w:r>
            <w:r>
              <w:instrText xml:space="preserve">PAGEREF _Toc1778882986 \h</w:instrText>
            </w:r>
            <w:r>
              <w:fldChar w:fldCharType="separate"/>
            </w:r>
            <w:r w:rsidRPr="21C863CE" w:rsidR="21C863CE">
              <w:rPr>
                <w:rStyle w:val="Hyperlink"/>
              </w:rPr>
              <w:t>27</w:t>
            </w:r>
            <w:r>
              <w:fldChar w:fldCharType="end"/>
            </w:r>
          </w:hyperlink>
        </w:p>
        <w:p w:rsidR="3726FF3B" w:rsidP="0436316A" w:rsidRDefault="009C795C" w14:paraId="52C6CB19" w14:textId="1C2D13CB">
          <w:pPr>
            <w:pStyle w:val="TOC1"/>
            <w:tabs>
              <w:tab w:val="right" w:leader="dot" w:pos="9015"/>
            </w:tabs>
            <w:rPr>
              <w:rStyle w:val="Hyperlink"/>
            </w:rPr>
          </w:pPr>
          <w:hyperlink w:anchor="_Toc422877567">
            <w:r w:rsidRPr="21C863CE" w:rsidR="21C863CE">
              <w:rPr>
                <w:rStyle w:val="Hyperlink"/>
              </w:rPr>
              <w:t>Design Data Dictionary</w:t>
            </w:r>
            <w:r>
              <w:tab/>
            </w:r>
            <w:r>
              <w:fldChar w:fldCharType="begin"/>
            </w:r>
            <w:r>
              <w:instrText xml:space="preserve">PAGEREF _Toc422877567 \h</w:instrText>
            </w:r>
            <w:r>
              <w:fldChar w:fldCharType="separate"/>
            </w:r>
            <w:r w:rsidRPr="21C863CE" w:rsidR="21C863CE">
              <w:rPr>
                <w:rStyle w:val="Hyperlink"/>
              </w:rPr>
              <w:t>29</w:t>
            </w:r>
            <w:r>
              <w:fldChar w:fldCharType="end"/>
            </w:r>
          </w:hyperlink>
        </w:p>
        <w:p w:rsidR="3726FF3B" w:rsidP="0436316A" w:rsidRDefault="009C795C" w14:paraId="2ECAFE2D" w14:textId="07D1A097">
          <w:pPr>
            <w:pStyle w:val="TOC1"/>
            <w:tabs>
              <w:tab w:val="right" w:leader="dot" w:pos="9015"/>
            </w:tabs>
            <w:rPr>
              <w:rStyle w:val="Hyperlink"/>
            </w:rPr>
          </w:pPr>
          <w:hyperlink w:anchor="_Toc2049102120">
            <w:r w:rsidRPr="21C863CE" w:rsidR="21C863CE">
              <w:rPr>
                <w:rStyle w:val="Hyperlink"/>
              </w:rPr>
              <w:t>Object diagrams and class definitions</w:t>
            </w:r>
            <w:r>
              <w:tab/>
            </w:r>
            <w:r>
              <w:fldChar w:fldCharType="begin"/>
            </w:r>
            <w:r>
              <w:instrText xml:space="preserve">PAGEREF _Toc2049102120 \h</w:instrText>
            </w:r>
            <w:r>
              <w:fldChar w:fldCharType="separate"/>
            </w:r>
            <w:r w:rsidRPr="21C863CE" w:rsidR="21C863CE">
              <w:rPr>
                <w:rStyle w:val="Hyperlink"/>
              </w:rPr>
              <w:t>29</w:t>
            </w:r>
            <w:r>
              <w:fldChar w:fldCharType="end"/>
            </w:r>
          </w:hyperlink>
        </w:p>
        <w:p w:rsidR="3726FF3B" w:rsidP="0436316A" w:rsidRDefault="009C795C" w14:paraId="13959F8E" w14:textId="4AFFAA9C">
          <w:pPr>
            <w:pStyle w:val="TOC1"/>
            <w:tabs>
              <w:tab w:val="right" w:leader="dot" w:pos="9015"/>
            </w:tabs>
            <w:rPr>
              <w:rStyle w:val="Hyperlink"/>
            </w:rPr>
          </w:pPr>
          <w:hyperlink w:anchor="_Toc1681697374">
            <w:r w:rsidRPr="21C863CE" w:rsidR="21C863CE">
              <w:rPr>
                <w:rStyle w:val="Hyperlink"/>
              </w:rPr>
              <w:t>Data Structures</w:t>
            </w:r>
            <w:r>
              <w:tab/>
            </w:r>
            <w:r>
              <w:fldChar w:fldCharType="begin"/>
            </w:r>
            <w:r>
              <w:instrText xml:space="preserve">PAGEREF _Toc1681697374 \h</w:instrText>
            </w:r>
            <w:r>
              <w:fldChar w:fldCharType="separate"/>
            </w:r>
            <w:r w:rsidRPr="21C863CE" w:rsidR="21C863CE">
              <w:rPr>
                <w:rStyle w:val="Hyperlink"/>
              </w:rPr>
              <w:t>29</w:t>
            </w:r>
            <w:r>
              <w:fldChar w:fldCharType="end"/>
            </w:r>
          </w:hyperlink>
        </w:p>
        <w:p w:rsidR="25CBB3E7" w:rsidP="0436316A" w:rsidRDefault="009C795C" w14:paraId="7F7E2B3E" w14:textId="0DB43CB0">
          <w:pPr>
            <w:pStyle w:val="TOC1"/>
            <w:tabs>
              <w:tab w:val="right" w:leader="dot" w:pos="9015"/>
            </w:tabs>
            <w:rPr>
              <w:rStyle w:val="Hyperlink"/>
            </w:rPr>
          </w:pPr>
          <w:hyperlink w:anchor="_Toc1081042680">
            <w:r w:rsidRPr="21C863CE" w:rsidR="21C863CE">
              <w:rPr>
                <w:rStyle w:val="Hyperlink"/>
              </w:rPr>
              <w:t>File Organisation</w:t>
            </w:r>
            <w:r>
              <w:tab/>
            </w:r>
            <w:r>
              <w:fldChar w:fldCharType="begin"/>
            </w:r>
            <w:r>
              <w:instrText xml:space="preserve">PAGEREF _Toc1081042680 \h</w:instrText>
            </w:r>
            <w:r>
              <w:fldChar w:fldCharType="separate"/>
            </w:r>
            <w:r w:rsidRPr="21C863CE" w:rsidR="21C863CE">
              <w:rPr>
                <w:rStyle w:val="Hyperlink"/>
              </w:rPr>
              <w:t>29</w:t>
            </w:r>
            <w:r>
              <w:fldChar w:fldCharType="end"/>
            </w:r>
          </w:hyperlink>
        </w:p>
        <w:p w:rsidR="25CBB3E7" w:rsidP="0436316A" w:rsidRDefault="009C795C" w14:paraId="37BCAD2B" w14:textId="5B1B2120">
          <w:pPr>
            <w:pStyle w:val="TOC1"/>
            <w:tabs>
              <w:tab w:val="right" w:leader="dot" w:pos="9015"/>
            </w:tabs>
            <w:rPr>
              <w:rStyle w:val="Hyperlink"/>
            </w:rPr>
          </w:pPr>
          <w:hyperlink w:anchor="_Toc909603193">
            <w:r w:rsidRPr="21C863CE" w:rsidR="21C863CE">
              <w:rPr>
                <w:rStyle w:val="Hyperlink"/>
              </w:rPr>
              <w:t>APIs used</w:t>
            </w:r>
            <w:r>
              <w:tab/>
            </w:r>
            <w:r>
              <w:fldChar w:fldCharType="begin"/>
            </w:r>
            <w:r>
              <w:instrText xml:space="preserve">PAGEREF _Toc909603193 \h</w:instrText>
            </w:r>
            <w:r>
              <w:fldChar w:fldCharType="separate"/>
            </w:r>
            <w:r w:rsidRPr="21C863CE" w:rsidR="21C863CE">
              <w:rPr>
                <w:rStyle w:val="Hyperlink"/>
              </w:rPr>
              <w:t>29</w:t>
            </w:r>
            <w:r>
              <w:fldChar w:fldCharType="end"/>
            </w:r>
          </w:hyperlink>
        </w:p>
        <w:p w:rsidR="25CBB3E7" w:rsidP="0436316A" w:rsidRDefault="009C795C" w14:paraId="0F29F6F0" w14:textId="59AC3A1C">
          <w:pPr>
            <w:pStyle w:val="TOC1"/>
            <w:tabs>
              <w:tab w:val="right" w:leader="dot" w:pos="9015"/>
            </w:tabs>
            <w:rPr>
              <w:rStyle w:val="Hyperlink"/>
            </w:rPr>
          </w:pPr>
          <w:hyperlink w:anchor="_Toc860104829">
            <w:r w:rsidRPr="21C863CE" w:rsidR="21C863CE">
              <w:rPr>
                <w:rStyle w:val="Hyperlink"/>
              </w:rPr>
              <w:t>Entity-relationship diagram</w:t>
            </w:r>
            <w:r>
              <w:tab/>
            </w:r>
            <w:r>
              <w:fldChar w:fldCharType="begin"/>
            </w:r>
            <w:r>
              <w:instrText xml:space="preserve">PAGEREF _Toc860104829 \h</w:instrText>
            </w:r>
            <w:r>
              <w:fldChar w:fldCharType="separate"/>
            </w:r>
            <w:r w:rsidRPr="21C863CE" w:rsidR="21C863CE">
              <w:rPr>
                <w:rStyle w:val="Hyperlink"/>
              </w:rPr>
              <w:t>29</w:t>
            </w:r>
            <w:r>
              <w:fldChar w:fldCharType="end"/>
            </w:r>
          </w:hyperlink>
        </w:p>
        <w:p w:rsidR="5EA10E28" w:rsidP="0436316A" w:rsidRDefault="009C795C" w14:paraId="6E015DE3" w14:textId="1B553B95">
          <w:pPr>
            <w:pStyle w:val="TOC1"/>
            <w:tabs>
              <w:tab w:val="right" w:leader="dot" w:pos="9015"/>
            </w:tabs>
            <w:rPr>
              <w:rStyle w:val="Hyperlink"/>
            </w:rPr>
          </w:pPr>
          <w:hyperlink w:anchor="_Toc611312364">
            <w:r w:rsidRPr="21C863CE" w:rsidR="21C863CE">
              <w:rPr>
                <w:rStyle w:val="Hyperlink"/>
              </w:rPr>
              <w:t>Normalised database tables</w:t>
            </w:r>
            <w:r>
              <w:tab/>
            </w:r>
            <w:r>
              <w:fldChar w:fldCharType="begin"/>
            </w:r>
            <w:r>
              <w:instrText xml:space="preserve">PAGEREF _Toc611312364 \h</w:instrText>
            </w:r>
            <w:r>
              <w:fldChar w:fldCharType="separate"/>
            </w:r>
            <w:r w:rsidRPr="21C863CE" w:rsidR="21C863CE">
              <w:rPr>
                <w:rStyle w:val="Hyperlink"/>
              </w:rPr>
              <w:t>29</w:t>
            </w:r>
            <w:r>
              <w:fldChar w:fldCharType="end"/>
            </w:r>
          </w:hyperlink>
        </w:p>
        <w:p w:rsidR="5EA10E28" w:rsidP="0436316A" w:rsidRDefault="009C795C" w14:paraId="0F224E3A" w14:textId="4A5CBD13">
          <w:pPr>
            <w:pStyle w:val="TOC1"/>
            <w:tabs>
              <w:tab w:val="right" w:leader="dot" w:pos="9015"/>
            </w:tabs>
            <w:rPr>
              <w:rStyle w:val="Hyperlink"/>
            </w:rPr>
          </w:pPr>
          <w:hyperlink w:anchor="_Toc1239676916">
            <w:r w:rsidRPr="21C863CE" w:rsidR="21C863CE">
              <w:rPr>
                <w:rStyle w:val="Hyperlink"/>
              </w:rPr>
              <w:t>Algorithms</w:t>
            </w:r>
            <w:r>
              <w:tab/>
            </w:r>
            <w:r>
              <w:fldChar w:fldCharType="begin"/>
            </w:r>
            <w:r>
              <w:instrText xml:space="preserve">PAGEREF _Toc1239676916 \h</w:instrText>
            </w:r>
            <w:r>
              <w:fldChar w:fldCharType="separate"/>
            </w:r>
            <w:r w:rsidRPr="21C863CE" w:rsidR="21C863CE">
              <w:rPr>
                <w:rStyle w:val="Hyperlink"/>
              </w:rPr>
              <w:t>29</w:t>
            </w:r>
            <w:r>
              <w:fldChar w:fldCharType="end"/>
            </w:r>
          </w:hyperlink>
        </w:p>
        <w:p w:rsidR="5EA10E28" w:rsidP="0436316A" w:rsidRDefault="009C795C" w14:paraId="1F5B9603" w14:textId="64564B46">
          <w:pPr>
            <w:pStyle w:val="TOC1"/>
            <w:tabs>
              <w:tab w:val="right" w:leader="dot" w:pos="9015"/>
            </w:tabs>
            <w:rPr>
              <w:rStyle w:val="Hyperlink"/>
            </w:rPr>
          </w:pPr>
          <w:hyperlink w:anchor="_Toc1993134039">
            <w:r w:rsidRPr="21C863CE" w:rsidR="21C863CE">
              <w:rPr>
                <w:rStyle w:val="Hyperlink"/>
              </w:rPr>
              <w:t>Top-down description of modules</w:t>
            </w:r>
            <w:r>
              <w:tab/>
            </w:r>
            <w:r>
              <w:fldChar w:fldCharType="begin"/>
            </w:r>
            <w:r>
              <w:instrText xml:space="preserve">PAGEREF _Toc1993134039 \h</w:instrText>
            </w:r>
            <w:r>
              <w:fldChar w:fldCharType="separate"/>
            </w:r>
            <w:r w:rsidRPr="21C863CE" w:rsidR="21C863CE">
              <w:rPr>
                <w:rStyle w:val="Hyperlink"/>
              </w:rPr>
              <w:t>29</w:t>
            </w:r>
            <w:r>
              <w:fldChar w:fldCharType="end"/>
            </w:r>
          </w:hyperlink>
        </w:p>
        <w:p w:rsidR="5EA10E28" w:rsidP="0436316A" w:rsidRDefault="009C795C" w14:paraId="4BFCD49C" w14:textId="6CC065B6">
          <w:pPr>
            <w:pStyle w:val="TOC1"/>
            <w:tabs>
              <w:tab w:val="right" w:leader="dot" w:pos="9015"/>
            </w:tabs>
            <w:rPr>
              <w:rStyle w:val="Hyperlink"/>
            </w:rPr>
          </w:pPr>
          <w:hyperlink w:anchor="_Toc473757995">
            <w:r w:rsidRPr="21C863CE" w:rsidR="21C863CE">
              <w:rPr>
                <w:rStyle w:val="Hyperlink"/>
              </w:rPr>
              <w:t>Detailed test data</w:t>
            </w:r>
            <w:r>
              <w:tab/>
            </w:r>
            <w:r>
              <w:fldChar w:fldCharType="begin"/>
            </w:r>
            <w:r>
              <w:instrText xml:space="preserve">PAGEREF _Toc473757995 \h</w:instrText>
            </w:r>
            <w:r>
              <w:fldChar w:fldCharType="separate"/>
            </w:r>
            <w:r w:rsidRPr="21C863CE" w:rsidR="21C863CE">
              <w:rPr>
                <w:rStyle w:val="Hyperlink"/>
              </w:rPr>
              <w:t>29</w:t>
            </w:r>
            <w:r>
              <w:fldChar w:fldCharType="end"/>
            </w:r>
          </w:hyperlink>
        </w:p>
        <w:p w:rsidR="5EA10E28" w:rsidP="7962896E" w:rsidRDefault="009C795C" w14:paraId="46E9BFB4" w14:textId="50AE84D9">
          <w:pPr>
            <w:pStyle w:val="TOC1"/>
            <w:tabs>
              <w:tab w:val="right" w:leader="dot" w:pos="9015"/>
            </w:tabs>
            <w:rPr>
              <w:rStyle w:val="Hyperlink"/>
            </w:rPr>
          </w:pPr>
          <w:hyperlink w:anchor="_Toc752267929">
            <w:r w:rsidRPr="21C863CE" w:rsidR="21C863CE">
              <w:rPr>
                <w:rStyle w:val="Hyperlink"/>
              </w:rPr>
              <w:t>TECHNICAL SOLUTION:</w:t>
            </w:r>
            <w:r>
              <w:tab/>
            </w:r>
            <w:r>
              <w:fldChar w:fldCharType="begin"/>
            </w:r>
            <w:r>
              <w:instrText xml:space="preserve">PAGEREF _Toc752267929 \h</w:instrText>
            </w:r>
            <w:r>
              <w:fldChar w:fldCharType="separate"/>
            </w:r>
            <w:r w:rsidRPr="21C863CE" w:rsidR="21C863CE">
              <w:rPr>
                <w:rStyle w:val="Hyperlink"/>
              </w:rPr>
              <w:t>29</w:t>
            </w:r>
            <w:r>
              <w:fldChar w:fldCharType="end"/>
            </w:r>
          </w:hyperlink>
        </w:p>
        <w:p w:rsidR="0436316A" w:rsidP="141B0610" w:rsidRDefault="0436316A" w14:paraId="1932F874" w14:textId="451E544E">
          <w:pPr>
            <w:pStyle w:val="TOC2"/>
            <w:tabs>
              <w:tab w:val="right" w:leader="dot" w:pos="9015"/>
            </w:tabs>
            <w:rPr>
              <w:rStyle w:val="Hyperlink"/>
            </w:rPr>
          </w:pPr>
          <w:hyperlink w:anchor="_Toc1044723082">
            <w:r w:rsidRPr="21C863CE" w:rsidR="21C863CE">
              <w:rPr>
                <w:rStyle w:val="Hyperlink"/>
              </w:rPr>
              <w:t>Basics file</w:t>
            </w:r>
            <w:r>
              <w:tab/>
            </w:r>
            <w:r>
              <w:fldChar w:fldCharType="begin"/>
            </w:r>
            <w:r>
              <w:instrText xml:space="preserve">PAGEREF _Toc1044723082 \h</w:instrText>
            </w:r>
            <w:r>
              <w:fldChar w:fldCharType="separate"/>
            </w:r>
            <w:r w:rsidRPr="21C863CE" w:rsidR="21C863CE">
              <w:rPr>
                <w:rStyle w:val="Hyperlink"/>
              </w:rPr>
              <w:t>29</w:t>
            </w:r>
            <w:r>
              <w:fldChar w:fldCharType="end"/>
            </w:r>
          </w:hyperlink>
        </w:p>
        <w:p w:rsidR="7962896E" w:rsidP="7962896E" w:rsidRDefault="7962896E" w14:paraId="618ECFA7" w14:textId="59100E85">
          <w:pPr>
            <w:pStyle w:val="TOC2"/>
            <w:tabs>
              <w:tab w:val="right" w:leader="dot" w:pos="9015"/>
            </w:tabs>
            <w:rPr>
              <w:rStyle w:val="Hyperlink"/>
            </w:rPr>
          </w:pPr>
          <w:hyperlink w:anchor="_Toc1892053162">
            <w:r w:rsidRPr="21C863CE" w:rsidR="21C863CE">
              <w:rPr>
                <w:rStyle w:val="Hyperlink"/>
              </w:rPr>
              <w:t>Login system:</w:t>
            </w:r>
            <w:r>
              <w:tab/>
            </w:r>
            <w:r>
              <w:fldChar w:fldCharType="begin"/>
            </w:r>
            <w:r>
              <w:instrText xml:space="preserve">PAGEREF _Toc1892053162 \h</w:instrText>
            </w:r>
            <w:r>
              <w:fldChar w:fldCharType="separate"/>
            </w:r>
            <w:r w:rsidRPr="21C863CE" w:rsidR="21C863CE">
              <w:rPr>
                <w:rStyle w:val="Hyperlink"/>
              </w:rPr>
              <w:t>29</w:t>
            </w:r>
            <w:r>
              <w:fldChar w:fldCharType="end"/>
            </w:r>
          </w:hyperlink>
        </w:p>
        <w:p w:rsidR="7962896E" w:rsidP="7962896E" w:rsidRDefault="7962896E" w14:paraId="0123A899" w14:textId="6538C04E">
          <w:pPr>
            <w:pStyle w:val="TOC2"/>
            <w:tabs>
              <w:tab w:val="right" w:leader="dot" w:pos="9015"/>
            </w:tabs>
            <w:rPr>
              <w:rStyle w:val="Hyperlink"/>
            </w:rPr>
          </w:pPr>
          <w:hyperlink w:anchor="_Toc1550365411">
            <w:r w:rsidRPr="21C863CE" w:rsidR="21C863CE">
              <w:rPr>
                <w:rStyle w:val="Hyperlink"/>
              </w:rPr>
              <w:t>Constants file</w:t>
            </w:r>
            <w:r>
              <w:tab/>
            </w:r>
            <w:r>
              <w:fldChar w:fldCharType="begin"/>
            </w:r>
            <w:r>
              <w:instrText xml:space="preserve">PAGEREF _Toc1550365411 \h</w:instrText>
            </w:r>
            <w:r>
              <w:fldChar w:fldCharType="separate"/>
            </w:r>
            <w:r w:rsidRPr="21C863CE" w:rsidR="21C863CE">
              <w:rPr>
                <w:rStyle w:val="Hyperlink"/>
              </w:rPr>
              <w:t>29</w:t>
            </w:r>
            <w:r>
              <w:fldChar w:fldCharType="end"/>
            </w:r>
          </w:hyperlink>
        </w:p>
        <w:p w:rsidR="7962896E" w:rsidP="7962896E" w:rsidRDefault="7962896E" w14:paraId="5346BCC4" w14:textId="08F502EF">
          <w:pPr>
            <w:pStyle w:val="TOC2"/>
            <w:tabs>
              <w:tab w:val="right" w:leader="dot" w:pos="9015"/>
            </w:tabs>
            <w:rPr>
              <w:rStyle w:val="Hyperlink"/>
            </w:rPr>
          </w:pPr>
          <w:hyperlink w:anchor="_Toc381739454">
            <w:r w:rsidRPr="21C863CE" w:rsidR="21C863CE">
              <w:rPr>
                <w:rStyle w:val="Hyperlink"/>
              </w:rPr>
              <w:t>GUI basics file</w:t>
            </w:r>
            <w:r>
              <w:tab/>
            </w:r>
            <w:r>
              <w:fldChar w:fldCharType="begin"/>
            </w:r>
            <w:r>
              <w:instrText xml:space="preserve">PAGEREF _Toc381739454 \h</w:instrText>
            </w:r>
            <w:r>
              <w:fldChar w:fldCharType="separate"/>
            </w:r>
            <w:r w:rsidRPr="21C863CE" w:rsidR="21C863CE">
              <w:rPr>
                <w:rStyle w:val="Hyperlink"/>
              </w:rPr>
              <w:t>29</w:t>
            </w:r>
            <w:r>
              <w:fldChar w:fldCharType="end"/>
            </w:r>
          </w:hyperlink>
        </w:p>
        <w:p w:rsidR="7962896E" w:rsidP="7962896E" w:rsidRDefault="7962896E" w14:paraId="1A9844ED" w14:textId="63F0C0EB">
          <w:pPr>
            <w:pStyle w:val="TOC2"/>
            <w:tabs>
              <w:tab w:val="right" w:leader="dot" w:pos="9015"/>
            </w:tabs>
            <w:rPr>
              <w:rStyle w:val="Hyperlink"/>
            </w:rPr>
          </w:pPr>
          <w:hyperlink w:anchor="_Toc192291657">
            <w:r w:rsidRPr="21C863CE" w:rsidR="21C863CE">
              <w:rPr>
                <w:rStyle w:val="Hyperlink"/>
              </w:rPr>
              <w:t>Profile</w:t>
            </w:r>
            <w:r>
              <w:tab/>
            </w:r>
            <w:r>
              <w:fldChar w:fldCharType="begin"/>
            </w:r>
            <w:r>
              <w:instrText xml:space="preserve">PAGEREF _Toc192291657 \h</w:instrText>
            </w:r>
            <w:r>
              <w:fldChar w:fldCharType="separate"/>
            </w:r>
            <w:r w:rsidRPr="21C863CE" w:rsidR="21C863CE">
              <w:rPr>
                <w:rStyle w:val="Hyperlink"/>
              </w:rPr>
              <w:t>29</w:t>
            </w:r>
            <w:r>
              <w:fldChar w:fldCharType="end"/>
            </w:r>
          </w:hyperlink>
        </w:p>
        <w:p w:rsidR="7962896E" w:rsidP="7962896E" w:rsidRDefault="7962896E" w14:paraId="682BE01A" w14:textId="726D8374">
          <w:pPr>
            <w:pStyle w:val="TOC2"/>
            <w:tabs>
              <w:tab w:val="right" w:leader="dot" w:pos="9015"/>
            </w:tabs>
            <w:rPr>
              <w:rStyle w:val="Hyperlink"/>
            </w:rPr>
          </w:pPr>
          <w:hyperlink w:anchor="_Toc1276174418">
            <w:r w:rsidRPr="21C863CE" w:rsidR="21C863CE">
              <w:rPr>
                <w:rStyle w:val="Hyperlink"/>
              </w:rPr>
              <w:t>Calendar</w:t>
            </w:r>
            <w:r>
              <w:tab/>
            </w:r>
            <w:r>
              <w:fldChar w:fldCharType="begin"/>
            </w:r>
            <w:r>
              <w:instrText xml:space="preserve">PAGEREF _Toc1276174418 \h</w:instrText>
            </w:r>
            <w:r>
              <w:fldChar w:fldCharType="separate"/>
            </w:r>
            <w:r w:rsidRPr="21C863CE" w:rsidR="21C863CE">
              <w:rPr>
                <w:rStyle w:val="Hyperlink"/>
              </w:rPr>
              <w:t>29</w:t>
            </w:r>
            <w:r>
              <w:fldChar w:fldCharType="end"/>
            </w:r>
          </w:hyperlink>
        </w:p>
        <w:p w:rsidR="7962896E" w:rsidP="7962896E" w:rsidRDefault="7962896E" w14:paraId="0AC9BF90" w14:textId="4F8B06F8">
          <w:pPr>
            <w:pStyle w:val="TOC2"/>
            <w:tabs>
              <w:tab w:val="right" w:leader="dot" w:pos="9015"/>
            </w:tabs>
            <w:rPr>
              <w:rStyle w:val="Hyperlink"/>
            </w:rPr>
          </w:pPr>
          <w:hyperlink w:anchor="_Toc647957629">
            <w:r w:rsidRPr="21C863CE" w:rsidR="21C863CE">
              <w:rPr>
                <w:rStyle w:val="Hyperlink"/>
              </w:rPr>
              <w:t>Dynamic workout display</w:t>
            </w:r>
            <w:r>
              <w:tab/>
            </w:r>
            <w:r>
              <w:fldChar w:fldCharType="begin"/>
            </w:r>
            <w:r>
              <w:instrText xml:space="preserve">PAGEREF _Toc647957629 \h</w:instrText>
            </w:r>
            <w:r>
              <w:fldChar w:fldCharType="separate"/>
            </w:r>
            <w:r w:rsidRPr="21C863CE" w:rsidR="21C863CE">
              <w:rPr>
                <w:rStyle w:val="Hyperlink"/>
              </w:rPr>
              <w:t>29</w:t>
            </w:r>
            <w:r>
              <w:fldChar w:fldCharType="end"/>
            </w:r>
          </w:hyperlink>
        </w:p>
        <w:p w:rsidR="7962896E" w:rsidP="7962896E" w:rsidRDefault="7962896E" w14:paraId="4380CDCB" w14:textId="03946BC5">
          <w:pPr>
            <w:pStyle w:val="TOC2"/>
            <w:tabs>
              <w:tab w:val="right" w:leader="dot" w:pos="9015"/>
            </w:tabs>
            <w:rPr>
              <w:rStyle w:val="Hyperlink"/>
            </w:rPr>
          </w:pPr>
          <w:hyperlink w:anchor="_Toc1267444211">
            <w:r w:rsidRPr="21C863CE" w:rsidR="21C863CE">
              <w:rPr>
                <w:rStyle w:val="Hyperlink"/>
              </w:rPr>
              <w:t>Caloric section</w:t>
            </w:r>
            <w:r>
              <w:tab/>
            </w:r>
            <w:r>
              <w:fldChar w:fldCharType="begin"/>
            </w:r>
            <w:r>
              <w:instrText xml:space="preserve">PAGEREF _Toc1267444211 \h</w:instrText>
            </w:r>
            <w:r>
              <w:fldChar w:fldCharType="separate"/>
            </w:r>
            <w:r w:rsidRPr="21C863CE" w:rsidR="21C863CE">
              <w:rPr>
                <w:rStyle w:val="Hyperlink"/>
              </w:rPr>
              <w:t>29</w:t>
            </w:r>
            <w:r>
              <w:fldChar w:fldCharType="end"/>
            </w:r>
          </w:hyperlink>
        </w:p>
        <w:p w:rsidR="141B0610" w:rsidP="141B0610" w:rsidRDefault="141B0610" w14:paraId="6866326B" w14:textId="38C5C9EF">
          <w:pPr>
            <w:pStyle w:val="TOC2"/>
            <w:tabs>
              <w:tab w:val="right" w:leader="dot" w:pos="9015"/>
            </w:tabs>
            <w:rPr>
              <w:rStyle w:val="Hyperlink"/>
            </w:rPr>
          </w:pPr>
          <w:hyperlink w:anchor="_Toc333661855">
            <w:r w:rsidRPr="21C863CE" w:rsidR="21C863CE">
              <w:rPr>
                <w:rStyle w:val="Hyperlink"/>
              </w:rPr>
              <w:t>Treeview class</w:t>
            </w:r>
            <w:r>
              <w:tab/>
            </w:r>
            <w:r>
              <w:fldChar w:fldCharType="begin"/>
            </w:r>
            <w:r>
              <w:instrText xml:space="preserve">PAGEREF _Toc333661855 \h</w:instrText>
            </w:r>
            <w:r>
              <w:fldChar w:fldCharType="separate"/>
            </w:r>
            <w:r w:rsidRPr="21C863CE" w:rsidR="21C863CE">
              <w:rPr>
                <w:rStyle w:val="Hyperlink"/>
              </w:rPr>
              <w:t>29</w:t>
            </w:r>
            <w:r>
              <w:fldChar w:fldCharType="end"/>
            </w:r>
          </w:hyperlink>
        </w:p>
        <w:p w:rsidR="34A4242A" w:rsidP="34A4242A" w:rsidRDefault="34A4242A" w14:paraId="299DC9A3" w14:textId="426AF0ED">
          <w:pPr>
            <w:pStyle w:val="TOC2"/>
            <w:tabs>
              <w:tab w:val="right" w:leader="dot" w:pos="9015"/>
            </w:tabs>
            <w:rPr>
              <w:rStyle w:val="Hyperlink"/>
            </w:rPr>
          </w:pPr>
          <w:hyperlink w:anchor="_Toc961984391">
            <w:r w:rsidRPr="21C863CE" w:rsidR="21C863CE">
              <w:rPr>
                <w:rStyle w:val="Hyperlink"/>
              </w:rPr>
              <w:t>Graphing</w:t>
            </w:r>
            <w:r>
              <w:tab/>
            </w:r>
            <w:r>
              <w:fldChar w:fldCharType="begin"/>
            </w:r>
            <w:r>
              <w:instrText xml:space="preserve">PAGEREF _Toc961984391 \h</w:instrText>
            </w:r>
            <w:r>
              <w:fldChar w:fldCharType="separate"/>
            </w:r>
            <w:r w:rsidRPr="21C863CE" w:rsidR="21C863CE">
              <w:rPr>
                <w:rStyle w:val="Hyperlink"/>
              </w:rPr>
              <w:t>29</w:t>
            </w:r>
            <w:r>
              <w:fldChar w:fldCharType="end"/>
            </w:r>
          </w:hyperlink>
        </w:p>
        <w:p w:rsidR="34A4242A" w:rsidP="34A4242A" w:rsidRDefault="34A4242A" w14:paraId="48E81397" w14:textId="63303494">
          <w:pPr>
            <w:pStyle w:val="TOC2"/>
            <w:tabs>
              <w:tab w:val="right" w:leader="dot" w:pos="9015"/>
            </w:tabs>
            <w:rPr>
              <w:rStyle w:val="Hyperlink"/>
            </w:rPr>
          </w:pPr>
          <w:hyperlink w:anchor="_Toc1425199184">
            <w:r w:rsidRPr="21C863CE" w:rsidR="21C863CE">
              <w:rPr>
                <w:rStyle w:val="Hyperlink"/>
              </w:rPr>
              <w:t>Search for Images file</w:t>
            </w:r>
            <w:r>
              <w:tab/>
            </w:r>
            <w:r>
              <w:fldChar w:fldCharType="begin"/>
            </w:r>
            <w:r>
              <w:instrText xml:space="preserve">PAGEREF _Toc1425199184 \h</w:instrText>
            </w:r>
            <w:r>
              <w:fldChar w:fldCharType="separate"/>
            </w:r>
            <w:r w:rsidRPr="21C863CE" w:rsidR="21C863CE">
              <w:rPr>
                <w:rStyle w:val="Hyperlink"/>
              </w:rPr>
              <w:t>29</w:t>
            </w:r>
            <w:r>
              <w:fldChar w:fldCharType="end"/>
            </w:r>
          </w:hyperlink>
        </w:p>
        <w:p w:rsidR="34A4242A" w:rsidP="34A4242A" w:rsidRDefault="34A4242A" w14:paraId="754E792A" w14:textId="3941DEB2">
          <w:pPr>
            <w:pStyle w:val="TOC2"/>
            <w:tabs>
              <w:tab w:val="right" w:leader="dot" w:pos="9015"/>
            </w:tabs>
            <w:rPr>
              <w:rStyle w:val="Hyperlink"/>
            </w:rPr>
          </w:pPr>
          <w:hyperlink w:anchor="_Toc1615956462">
            <w:r w:rsidRPr="21C863CE" w:rsidR="21C863CE">
              <w:rPr>
                <w:rStyle w:val="Hyperlink"/>
              </w:rPr>
              <w:t>History file</w:t>
            </w:r>
            <w:r>
              <w:tab/>
            </w:r>
            <w:r>
              <w:fldChar w:fldCharType="begin"/>
            </w:r>
            <w:r>
              <w:instrText xml:space="preserve">PAGEREF _Toc1615956462 \h</w:instrText>
            </w:r>
            <w:r>
              <w:fldChar w:fldCharType="separate"/>
            </w:r>
            <w:r w:rsidRPr="21C863CE" w:rsidR="21C863CE">
              <w:rPr>
                <w:rStyle w:val="Hyperlink"/>
              </w:rPr>
              <w:t>29</w:t>
            </w:r>
            <w:r>
              <w:fldChar w:fldCharType="end"/>
            </w:r>
          </w:hyperlink>
        </w:p>
        <w:p w:rsidR="34A4242A" w:rsidP="015B5CC3" w:rsidRDefault="34A4242A" w14:paraId="0777B716" w14:textId="3D3FE23E">
          <w:pPr>
            <w:pStyle w:val="TOC2"/>
            <w:tabs>
              <w:tab w:val="right" w:leader="dot" w:pos="9015"/>
            </w:tabs>
            <w:rPr>
              <w:rStyle w:val="Hyperlink"/>
            </w:rPr>
          </w:pPr>
          <w:hyperlink w:anchor="_Toc2064865772">
            <w:r w:rsidRPr="21C863CE" w:rsidR="21C863CE">
              <w:rPr>
                <w:rStyle w:val="Hyperlink"/>
              </w:rPr>
              <w:t>Main file</w:t>
            </w:r>
            <w:r>
              <w:tab/>
            </w:r>
            <w:r>
              <w:fldChar w:fldCharType="begin"/>
            </w:r>
            <w:r>
              <w:instrText xml:space="preserve">PAGEREF _Toc2064865772 \h</w:instrText>
            </w:r>
            <w:r>
              <w:fldChar w:fldCharType="separate"/>
            </w:r>
            <w:r w:rsidRPr="21C863CE" w:rsidR="21C863CE">
              <w:rPr>
                <w:rStyle w:val="Hyperlink"/>
              </w:rPr>
              <w:t>29</w:t>
            </w:r>
            <w:r>
              <w:fldChar w:fldCharType="end"/>
            </w:r>
          </w:hyperlink>
        </w:p>
        <w:p w:rsidR="34A4242A" w:rsidP="75ADAD8C" w:rsidRDefault="34A4242A" w14:paraId="301440B6" w14:textId="6969D20C">
          <w:pPr>
            <w:pStyle w:val="TOC2"/>
            <w:tabs>
              <w:tab w:val="right" w:leader="dot" w:pos="9015"/>
            </w:tabs>
            <w:rPr>
              <w:rStyle w:val="Hyperlink"/>
            </w:rPr>
          </w:pPr>
          <w:hyperlink w:anchor="_Toc370613767">
            <w:r w:rsidRPr="21C863CE" w:rsidR="21C863CE">
              <w:rPr>
                <w:rStyle w:val="Hyperlink"/>
              </w:rPr>
              <w:t>GUI Login file</w:t>
            </w:r>
            <w:r>
              <w:tab/>
            </w:r>
            <w:r>
              <w:fldChar w:fldCharType="begin"/>
            </w:r>
            <w:r>
              <w:instrText xml:space="preserve">PAGEREF _Toc370613767 \h</w:instrText>
            </w:r>
            <w:r>
              <w:fldChar w:fldCharType="separate"/>
            </w:r>
            <w:r w:rsidRPr="21C863CE" w:rsidR="21C863CE">
              <w:rPr>
                <w:rStyle w:val="Hyperlink"/>
              </w:rPr>
              <w:t>29</w:t>
            </w:r>
            <w:r>
              <w:fldChar w:fldCharType="end"/>
            </w:r>
          </w:hyperlink>
        </w:p>
        <w:p w:rsidR="34A4242A" w:rsidP="34A4242A" w:rsidRDefault="34A4242A" w14:paraId="3C749829" w14:textId="11C7EE0C">
          <w:pPr>
            <w:pStyle w:val="TOC2"/>
            <w:tabs>
              <w:tab w:val="right" w:leader="dot" w:pos="9015"/>
            </w:tabs>
            <w:rPr>
              <w:rStyle w:val="Hyperlink"/>
            </w:rPr>
          </w:pPr>
          <w:hyperlink w:anchor="_Toc460937040">
            <w:r w:rsidRPr="21C863CE" w:rsidR="21C863CE">
              <w:rPr>
                <w:rStyle w:val="Hyperlink"/>
              </w:rPr>
              <w:t>Start file</w:t>
            </w:r>
            <w:r>
              <w:tab/>
            </w:r>
            <w:r>
              <w:fldChar w:fldCharType="begin"/>
            </w:r>
            <w:r>
              <w:instrText xml:space="preserve">PAGEREF _Toc460937040 \h</w:instrText>
            </w:r>
            <w:r>
              <w:fldChar w:fldCharType="separate"/>
            </w:r>
            <w:r w:rsidRPr="21C863CE" w:rsidR="21C863CE">
              <w:rPr>
                <w:rStyle w:val="Hyperlink"/>
              </w:rPr>
              <w:t>29</w:t>
            </w:r>
            <w:r>
              <w:fldChar w:fldCharType="end"/>
            </w:r>
          </w:hyperlink>
        </w:p>
        <w:p w:rsidR="015B5CC3" w:rsidP="015B5CC3" w:rsidRDefault="015B5CC3" w14:paraId="0ABD4F47" w14:textId="5C2950EE">
          <w:pPr>
            <w:pStyle w:val="TOC2"/>
            <w:tabs>
              <w:tab w:val="right" w:leader="dot" w:pos="9015"/>
            </w:tabs>
            <w:rPr>
              <w:rStyle w:val="Hyperlink"/>
            </w:rPr>
          </w:pPr>
          <w:hyperlink w:anchor="_Toc364997085">
            <w:r w:rsidRPr="21C863CE" w:rsidR="21C863CE">
              <w:rPr>
                <w:rStyle w:val="Hyperlink"/>
              </w:rPr>
              <w:t>Database Creation file</w:t>
            </w:r>
            <w:r>
              <w:tab/>
            </w:r>
            <w:r>
              <w:fldChar w:fldCharType="begin"/>
            </w:r>
            <w:r>
              <w:instrText xml:space="preserve">PAGEREF _Toc364997085 \h</w:instrText>
            </w:r>
            <w:r>
              <w:fldChar w:fldCharType="separate"/>
            </w:r>
            <w:r w:rsidRPr="21C863CE" w:rsidR="21C863CE">
              <w:rPr>
                <w:rStyle w:val="Hyperlink"/>
              </w:rPr>
              <w:t>29</w:t>
            </w:r>
            <w:r>
              <w:fldChar w:fldCharType="end"/>
            </w:r>
          </w:hyperlink>
        </w:p>
        <w:p w:rsidR="015B5CC3" w:rsidP="21C863CE" w:rsidRDefault="015B5CC3" w14:paraId="2514FE80" w14:textId="1AC84BC7">
          <w:pPr>
            <w:pStyle w:val="TOC2"/>
            <w:tabs>
              <w:tab w:val="right" w:leader="dot" w:pos="9015"/>
            </w:tabs>
            <w:rPr>
              <w:rStyle w:val="Hyperlink"/>
            </w:rPr>
          </w:pPr>
          <w:hyperlink w:anchor="_Toc1691916846">
            <w:r w:rsidRPr="21C863CE" w:rsidR="21C863CE">
              <w:rPr>
                <w:rStyle w:val="Hyperlink"/>
              </w:rPr>
              <w:t>Implementation techniques:</w:t>
            </w:r>
            <w:r>
              <w:tab/>
            </w:r>
            <w:r>
              <w:fldChar w:fldCharType="begin"/>
            </w:r>
            <w:r>
              <w:instrText xml:space="preserve">PAGEREF _Toc1691916846 \h</w:instrText>
            </w:r>
            <w:r>
              <w:fldChar w:fldCharType="separate"/>
            </w:r>
            <w:r w:rsidRPr="21C863CE" w:rsidR="21C863CE">
              <w:rPr>
                <w:rStyle w:val="Hyperlink"/>
              </w:rPr>
              <w:t>29</w:t>
            </w:r>
            <w:r>
              <w:fldChar w:fldCharType="end"/>
            </w:r>
          </w:hyperlink>
        </w:p>
        <w:p w:rsidR="75ADAD8C" w:rsidP="21C863CE" w:rsidRDefault="75ADAD8C" w14:paraId="5DF1F689" w14:textId="244AEE00">
          <w:pPr>
            <w:pStyle w:val="TOC3"/>
            <w:tabs>
              <w:tab w:val="right" w:leader="dot" w:pos="9015"/>
            </w:tabs>
            <w:rPr>
              <w:rStyle w:val="Hyperlink"/>
            </w:rPr>
          </w:pPr>
          <w:hyperlink w:anchor="_Toc252385179">
            <w:r w:rsidRPr="21C863CE" w:rsidR="21C863CE">
              <w:rPr>
                <w:rStyle w:val="Hyperlink"/>
              </w:rPr>
              <w:t>Inheritance</w:t>
            </w:r>
            <w:r>
              <w:tab/>
            </w:r>
            <w:r>
              <w:fldChar w:fldCharType="begin"/>
            </w:r>
            <w:r>
              <w:instrText xml:space="preserve">PAGEREF _Toc252385179 \h</w:instrText>
            </w:r>
            <w:r>
              <w:fldChar w:fldCharType="separate"/>
            </w:r>
            <w:r w:rsidRPr="21C863CE" w:rsidR="21C863CE">
              <w:rPr>
                <w:rStyle w:val="Hyperlink"/>
              </w:rPr>
              <w:t>29</w:t>
            </w:r>
            <w:r>
              <w:fldChar w:fldCharType="end"/>
            </w:r>
          </w:hyperlink>
        </w:p>
        <w:p w:rsidR="75ADAD8C" w:rsidP="21C863CE" w:rsidRDefault="75ADAD8C" w14:paraId="6A034619" w14:textId="34902606">
          <w:pPr>
            <w:pStyle w:val="TOC3"/>
            <w:tabs>
              <w:tab w:val="right" w:leader="dot" w:pos="9015"/>
            </w:tabs>
            <w:rPr>
              <w:rStyle w:val="Hyperlink"/>
            </w:rPr>
          </w:pPr>
          <w:hyperlink w:anchor="_Toc1369621570">
            <w:r w:rsidRPr="21C863CE" w:rsidR="21C863CE">
              <w:rPr>
                <w:rStyle w:val="Hyperlink"/>
              </w:rPr>
              <w:t>Polymorphism</w:t>
            </w:r>
            <w:r>
              <w:tab/>
            </w:r>
            <w:r>
              <w:fldChar w:fldCharType="begin"/>
            </w:r>
            <w:r>
              <w:instrText xml:space="preserve">PAGEREF _Toc1369621570 \h</w:instrText>
            </w:r>
            <w:r>
              <w:fldChar w:fldCharType="separate"/>
            </w:r>
            <w:r w:rsidRPr="21C863CE" w:rsidR="21C863CE">
              <w:rPr>
                <w:rStyle w:val="Hyperlink"/>
              </w:rPr>
              <w:t>29</w:t>
            </w:r>
            <w:r>
              <w:fldChar w:fldCharType="end"/>
            </w:r>
          </w:hyperlink>
        </w:p>
        <w:p w:rsidR="75ADAD8C" w:rsidP="21C863CE" w:rsidRDefault="75ADAD8C" w14:paraId="677418C4" w14:textId="7FD8352C">
          <w:pPr>
            <w:pStyle w:val="TOC3"/>
            <w:tabs>
              <w:tab w:val="right" w:leader="dot" w:pos="9015"/>
            </w:tabs>
            <w:rPr>
              <w:rStyle w:val="Hyperlink"/>
            </w:rPr>
          </w:pPr>
          <w:hyperlink w:anchor="_Toc1469259416">
            <w:r w:rsidRPr="21C863CE" w:rsidR="21C863CE">
              <w:rPr>
                <w:rStyle w:val="Hyperlink"/>
              </w:rPr>
              <w:t>Composition</w:t>
            </w:r>
            <w:r>
              <w:tab/>
            </w:r>
            <w:r>
              <w:fldChar w:fldCharType="begin"/>
            </w:r>
            <w:r>
              <w:instrText xml:space="preserve">PAGEREF _Toc1469259416 \h</w:instrText>
            </w:r>
            <w:r>
              <w:fldChar w:fldCharType="separate"/>
            </w:r>
            <w:r w:rsidRPr="21C863CE" w:rsidR="21C863CE">
              <w:rPr>
                <w:rStyle w:val="Hyperlink"/>
              </w:rPr>
              <w:t>29</w:t>
            </w:r>
            <w:r>
              <w:fldChar w:fldCharType="end"/>
            </w:r>
          </w:hyperlink>
        </w:p>
        <w:p w:rsidR="21C863CE" w:rsidP="21C863CE" w:rsidRDefault="21C863CE" w14:paraId="415C5CD1" w14:textId="6B26874A">
          <w:pPr>
            <w:pStyle w:val="TOC1"/>
            <w:tabs>
              <w:tab w:val="right" w:leader="dot" w:pos="9015"/>
            </w:tabs>
            <w:rPr>
              <w:rStyle w:val="Hyperlink"/>
            </w:rPr>
          </w:pPr>
          <w:hyperlink w:anchor="_Toc1383880438">
            <w:r w:rsidRPr="21C863CE" w:rsidR="21C863CE">
              <w:rPr>
                <w:rStyle w:val="Hyperlink"/>
              </w:rPr>
              <w:t>TESTING</w:t>
            </w:r>
            <w:r>
              <w:tab/>
            </w:r>
            <w:r>
              <w:fldChar w:fldCharType="begin"/>
            </w:r>
            <w:r>
              <w:instrText xml:space="preserve">PAGEREF _Toc1383880438 \h</w:instrText>
            </w:r>
            <w:r>
              <w:fldChar w:fldCharType="separate"/>
            </w:r>
            <w:r w:rsidRPr="21C863CE" w:rsidR="21C863CE">
              <w:rPr>
                <w:rStyle w:val="Hyperlink"/>
              </w:rPr>
              <w:t>29</w:t>
            </w:r>
            <w:r>
              <w:fldChar w:fldCharType="end"/>
            </w:r>
          </w:hyperlink>
        </w:p>
        <w:p w:rsidR="21C863CE" w:rsidP="21C863CE" w:rsidRDefault="21C863CE" w14:paraId="0D929722" w14:textId="2B178DE3">
          <w:pPr>
            <w:pStyle w:val="TOC2"/>
            <w:tabs>
              <w:tab w:val="right" w:leader="dot" w:pos="9015"/>
            </w:tabs>
            <w:rPr>
              <w:rStyle w:val="Hyperlink"/>
            </w:rPr>
          </w:pPr>
          <w:hyperlink w:anchor="_Toc601963751">
            <w:r w:rsidRPr="21C863CE" w:rsidR="21C863CE">
              <w:rPr>
                <w:rStyle w:val="Hyperlink"/>
              </w:rPr>
              <w:t>Mistakes encountered while coding</w:t>
            </w:r>
            <w:r>
              <w:tab/>
            </w:r>
            <w:r>
              <w:fldChar w:fldCharType="begin"/>
            </w:r>
            <w:r>
              <w:instrText xml:space="preserve">PAGEREF _Toc601963751 \h</w:instrText>
            </w:r>
            <w:r>
              <w:fldChar w:fldCharType="separate"/>
            </w:r>
            <w:r w:rsidRPr="21C863CE" w:rsidR="21C863CE">
              <w:rPr>
                <w:rStyle w:val="Hyperlink"/>
              </w:rPr>
              <w:t>29</w:t>
            </w:r>
            <w:r>
              <w:fldChar w:fldCharType="end"/>
            </w:r>
          </w:hyperlink>
        </w:p>
        <w:p w:rsidR="21C863CE" w:rsidP="21C863CE" w:rsidRDefault="21C863CE" w14:paraId="087C724A" w14:textId="47BE9927">
          <w:pPr>
            <w:pStyle w:val="TOC2"/>
            <w:tabs>
              <w:tab w:val="right" w:leader="dot" w:pos="9015"/>
            </w:tabs>
            <w:rPr>
              <w:rStyle w:val="Hyperlink"/>
            </w:rPr>
          </w:pPr>
          <w:hyperlink w:anchor="_Toc408667099">
            <w:r w:rsidRPr="21C863CE" w:rsidR="21C863CE">
              <w:rPr>
                <w:rStyle w:val="Hyperlink"/>
              </w:rPr>
              <w:t>Video link to testing of application</w:t>
            </w:r>
            <w:r>
              <w:tab/>
            </w:r>
            <w:r>
              <w:fldChar w:fldCharType="begin"/>
            </w:r>
            <w:r>
              <w:instrText xml:space="preserve">PAGEREF _Toc408667099 \h</w:instrText>
            </w:r>
            <w:r>
              <w:fldChar w:fldCharType="separate"/>
            </w:r>
            <w:r w:rsidRPr="21C863CE" w:rsidR="21C863CE">
              <w:rPr>
                <w:rStyle w:val="Hyperlink"/>
              </w:rPr>
              <w:t>29</w:t>
            </w:r>
            <w:r>
              <w:fldChar w:fldCharType="end"/>
            </w:r>
          </w:hyperlink>
        </w:p>
        <w:p w:rsidR="21C863CE" w:rsidP="21C863CE" w:rsidRDefault="21C863CE" w14:paraId="11701675" w14:textId="19955957">
          <w:pPr>
            <w:pStyle w:val="TOC1"/>
            <w:tabs>
              <w:tab w:val="right" w:leader="dot" w:pos="9015"/>
            </w:tabs>
            <w:rPr>
              <w:rStyle w:val="Hyperlink"/>
            </w:rPr>
          </w:pPr>
          <w:hyperlink w:anchor="_Toc1982652714">
            <w:r w:rsidRPr="21C863CE" w:rsidR="21C863CE">
              <w:rPr>
                <w:rStyle w:val="Hyperlink"/>
              </w:rPr>
              <w:t>Evaluation</w:t>
            </w:r>
            <w:r>
              <w:tab/>
            </w:r>
            <w:r>
              <w:fldChar w:fldCharType="begin"/>
            </w:r>
            <w:r>
              <w:instrText xml:space="preserve">PAGEREF _Toc1982652714 \h</w:instrText>
            </w:r>
            <w:r>
              <w:fldChar w:fldCharType="separate"/>
            </w:r>
            <w:r w:rsidRPr="21C863CE" w:rsidR="21C863CE">
              <w:rPr>
                <w:rStyle w:val="Hyperlink"/>
              </w:rPr>
              <w:t>29</w:t>
            </w:r>
            <w:r>
              <w:fldChar w:fldCharType="end"/>
            </w:r>
          </w:hyperlink>
          <w:r>
            <w:fldChar w:fldCharType="end"/>
          </w:r>
        </w:p>
      </w:sdtContent>
    </w:sdt>
    <w:p w:rsidRPr="00C46049" w:rsidR="004352A9" w:rsidRDefault="004352A9" w14:paraId="5F3956CC" w14:textId="04A3796B">
      <w:pPr>
        <w:spacing w:line="276" w:lineRule="auto"/>
        <w:jc w:val="both"/>
        <w:rPr>
          <w:rFonts w:asciiTheme="minorHAnsi" w:hAnsiTheme="minorHAnsi" w:eastAsiaTheme="minorEastAsia" w:cstheme="minorBidi"/>
          <w:sz w:val="24"/>
          <w:szCs w:val="24"/>
        </w:rPr>
        <w:pPrChange w:author="H Hijazi" w:date="2023-11-04T21:34:00Z" w:id="88">
          <w:pPr>
            <w:spacing w:line="276" w:lineRule="auto"/>
          </w:pPr>
        </w:pPrChange>
      </w:pPr>
    </w:p>
    <w:p w:rsidRPr="00C46049" w:rsidR="004352A9" w:rsidRDefault="004352A9" w14:paraId="656AC71A" w14:textId="77777777">
      <w:pPr>
        <w:spacing w:line="276" w:lineRule="auto"/>
        <w:jc w:val="both"/>
        <w:rPr>
          <w:rFonts w:asciiTheme="minorHAnsi" w:hAnsiTheme="minorHAnsi" w:eastAsiaTheme="minorEastAsia" w:cstheme="minorBidi"/>
          <w:sz w:val="24"/>
          <w:szCs w:val="24"/>
        </w:rPr>
        <w:pPrChange w:author="H Hijazi" w:date="2023-11-04T21:34:00Z" w:id="89">
          <w:pPr>
            <w:spacing w:line="276" w:lineRule="auto"/>
          </w:pPr>
        </w:pPrChange>
      </w:pPr>
    </w:p>
    <w:p w:rsidRPr="00C46049" w:rsidR="00D80F67" w:rsidP="00823A62" w:rsidRDefault="00D80F67" w14:paraId="7442DD9C" w14:textId="77777777">
      <w:pPr>
        <w:pBdr>
          <w:top w:val="nil"/>
          <w:left w:val="nil"/>
          <w:bottom w:val="nil"/>
          <w:right w:val="nil"/>
          <w:between w:val="nil"/>
        </w:pBdr>
        <w:tabs>
          <w:tab w:val="left" w:pos="2059"/>
        </w:tabs>
        <w:spacing w:line="276" w:lineRule="auto"/>
        <w:ind w:left="-359"/>
        <w:jc w:val="both"/>
        <w:rPr>
          <w:rFonts w:asciiTheme="minorHAnsi" w:hAnsiTheme="minorHAnsi" w:eastAsiaTheme="minorEastAsia" w:cstheme="minorBidi"/>
          <w:color w:val="000000"/>
          <w:sz w:val="24"/>
          <w:szCs w:val="24"/>
        </w:rPr>
      </w:pPr>
    </w:p>
    <w:p w:rsidRPr="00C46049" w:rsidR="00D80F67" w:rsidP="00823A62" w:rsidRDefault="00D80F67" w14:paraId="08325945" w14:textId="77777777">
      <w:pPr>
        <w:pBdr>
          <w:top w:val="nil"/>
          <w:left w:val="nil"/>
          <w:bottom w:val="nil"/>
          <w:right w:val="nil"/>
          <w:between w:val="nil"/>
        </w:pBdr>
        <w:tabs>
          <w:tab w:val="left" w:pos="2059"/>
        </w:tabs>
        <w:spacing w:line="276" w:lineRule="auto"/>
        <w:ind w:left="-359"/>
        <w:jc w:val="both"/>
        <w:rPr>
          <w:rFonts w:asciiTheme="minorHAnsi" w:hAnsiTheme="minorHAnsi" w:eastAsiaTheme="minorEastAsia" w:cstheme="minorBidi"/>
          <w:color w:val="000000"/>
          <w:sz w:val="24"/>
          <w:szCs w:val="24"/>
        </w:rPr>
      </w:pPr>
    </w:p>
    <w:p w:rsidRPr="00C46049" w:rsidR="002357ED" w:rsidP="00823A62" w:rsidRDefault="002357ED" w14:paraId="090A02ED" w14:textId="77777777">
      <w:pPr>
        <w:pBdr>
          <w:top w:val="nil"/>
          <w:left w:val="nil"/>
          <w:bottom w:val="nil"/>
          <w:right w:val="nil"/>
          <w:between w:val="nil"/>
        </w:pBdr>
        <w:tabs>
          <w:tab w:val="left" w:pos="2059"/>
        </w:tabs>
        <w:spacing w:line="276" w:lineRule="auto"/>
        <w:ind w:left="-359"/>
        <w:jc w:val="both"/>
        <w:rPr>
          <w:rFonts w:asciiTheme="minorHAnsi" w:hAnsiTheme="minorHAnsi" w:eastAsiaTheme="minorEastAsia" w:cstheme="minorBidi"/>
          <w:color w:val="000000"/>
          <w:sz w:val="24"/>
          <w:szCs w:val="24"/>
        </w:rPr>
      </w:pPr>
    </w:p>
    <w:p w:rsidRPr="00C46049" w:rsidR="00445E00" w:rsidP="00823A62" w:rsidRDefault="00445E00" w14:paraId="6EDF6245" w14:textId="77777777">
      <w:pPr>
        <w:pBdr>
          <w:top w:val="nil"/>
          <w:left w:val="nil"/>
          <w:bottom w:val="nil"/>
          <w:right w:val="nil"/>
          <w:between w:val="nil"/>
        </w:pBdr>
        <w:tabs>
          <w:tab w:val="left" w:pos="2059"/>
        </w:tabs>
        <w:spacing w:line="276" w:lineRule="auto"/>
        <w:ind w:left="-359"/>
        <w:jc w:val="both"/>
        <w:rPr>
          <w:rFonts w:asciiTheme="minorHAnsi" w:hAnsiTheme="minorHAnsi" w:eastAsiaTheme="minorEastAsia" w:cstheme="minorBidi"/>
          <w:color w:val="000000"/>
          <w:sz w:val="24"/>
          <w:szCs w:val="24"/>
        </w:rPr>
      </w:pPr>
    </w:p>
    <w:p w:rsidRPr="00C46049" w:rsidR="000E03CB" w:rsidP="00823A62" w:rsidRDefault="000E03CB" w14:paraId="7D90EC72" w14:textId="77777777">
      <w:pPr>
        <w:pBdr>
          <w:top w:val="nil"/>
          <w:left w:val="nil"/>
          <w:bottom w:val="nil"/>
          <w:right w:val="nil"/>
          <w:between w:val="nil"/>
        </w:pBdr>
        <w:tabs>
          <w:tab w:val="left" w:pos="2059"/>
        </w:tabs>
        <w:spacing w:line="276" w:lineRule="auto"/>
        <w:ind w:left="-359"/>
        <w:jc w:val="both"/>
        <w:rPr>
          <w:rFonts w:asciiTheme="minorHAnsi" w:hAnsiTheme="minorHAnsi" w:eastAsiaTheme="minorEastAsia" w:cstheme="minorBidi"/>
          <w:color w:val="000000"/>
          <w:sz w:val="24"/>
          <w:szCs w:val="24"/>
        </w:rPr>
      </w:pPr>
    </w:p>
    <w:p w:rsidRPr="00C46049" w:rsidR="004352A9" w:rsidRDefault="004352A9" w14:paraId="14D29963" w14:textId="77777777">
      <w:pPr>
        <w:pStyle w:val="TOCHeading"/>
        <w:spacing w:line="276" w:lineRule="auto"/>
        <w:jc w:val="both"/>
        <w:rPr>
          <w:rFonts w:asciiTheme="minorHAnsi" w:hAnsiTheme="minorHAnsi" w:eastAsiaTheme="minorEastAsia" w:cstheme="minorBidi"/>
          <w:sz w:val="24"/>
          <w:szCs w:val="24"/>
        </w:rPr>
        <w:pPrChange w:author="H Hijazi" w:date="2023-11-04T21:34:00Z" w:id="90">
          <w:pPr>
            <w:pStyle w:val="TOCHeading"/>
            <w:spacing w:line="276" w:lineRule="auto"/>
          </w:pPr>
        </w:pPrChange>
      </w:pPr>
    </w:p>
    <w:p w:rsidRPr="00C46049" w:rsidR="00CA7823" w:rsidP="21C863CE" w:rsidRDefault="00CA7823" w14:paraId="17B1B96A" w14:textId="77777777">
      <w:pPr>
        <w:spacing w:line="276" w:lineRule="auto"/>
        <w:jc w:val="both"/>
        <w:rPr>
          <w:rFonts w:ascii="Calibri" w:hAnsi="Calibri" w:eastAsia="" w:cs="Arial" w:asciiTheme="minorAscii" w:hAnsiTheme="minorAscii" w:eastAsiaTheme="minorEastAsia" w:cstheme="minorBidi"/>
          <w:sz w:val="24"/>
          <w:szCs w:val="24"/>
        </w:rPr>
      </w:pPr>
    </w:p>
    <w:p w:rsidRPr="00C46049" w:rsidR="00CA7823" w:rsidP="21C863CE" w:rsidRDefault="00CA7823" w14:paraId="09AC98E7" w14:textId="77777777">
      <w:pPr>
        <w:spacing w:line="276" w:lineRule="auto"/>
        <w:jc w:val="both"/>
        <w:rPr>
          <w:rFonts w:ascii="Calibri" w:hAnsi="Calibri" w:eastAsia="" w:cs="Arial" w:asciiTheme="minorAscii" w:hAnsiTheme="minorAscii" w:eastAsiaTheme="minorEastAsia" w:cstheme="minorBidi"/>
          <w:sz w:val="24"/>
          <w:szCs w:val="24"/>
        </w:rPr>
      </w:pPr>
    </w:p>
    <w:p w:rsidRPr="00C46049" w:rsidR="00CA7823" w:rsidP="21C863CE" w:rsidRDefault="5EA10E28" w14:paraId="7118EEE7" w14:textId="616DAACF">
      <w:pPr>
        <w:spacing w:line="276" w:lineRule="auto"/>
        <w:jc w:val="both"/>
        <w:rPr>
          <w:rStyle w:val="Heading1Char"/>
          <w:rFonts w:ascii="Calibri" w:hAnsi="Calibri" w:eastAsia="" w:cs="Arial" w:asciiTheme="minorAscii" w:hAnsiTheme="minorAscii" w:eastAsiaTheme="minorEastAsia" w:cstheme="minorBidi"/>
          <w:sz w:val="28"/>
          <w:szCs w:val="28"/>
        </w:rPr>
      </w:pPr>
      <w:bookmarkStart w:name="_Toc1609949184" w:id="94"/>
      <w:bookmarkStart w:name="_Toc1204449185" w:id="1222705317"/>
      <w:r w:rsidRPr="21C863CE" w:rsidR="21C863CE">
        <w:rPr>
          <w:rStyle w:val="Heading1Char"/>
          <w:rFonts w:ascii="Calibri" w:hAnsi="Calibri" w:eastAsia="" w:cs="Arial" w:asciiTheme="minorAscii" w:hAnsiTheme="minorAscii" w:eastAsiaTheme="minorEastAsia" w:cstheme="minorBidi"/>
          <w:sz w:val="28"/>
          <w:szCs w:val="28"/>
        </w:rPr>
        <w:t>ANALYSIS</w:t>
      </w:r>
      <w:bookmarkEnd w:id="94"/>
      <w:bookmarkEnd w:id="1222705317"/>
    </w:p>
    <w:p w:rsidRPr="00C46049" w:rsidR="004352A9" w:rsidP="21C863CE" w:rsidRDefault="5EA10E28" w14:paraId="6E5333A5" w14:textId="77777777">
      <w:pPr>
        <w:pStyle w:val="Heading1"/>
        <w:spacing w:line="276" w:lineRule="auto"/>
        <w:jc w:val="both"/>
        <w:rPr>
          <w:rFonts w:ascii="Calibri" w:hAnsi="Calibri" w:eastAsia="" w:cs="Arial" w:asciiTheme="minorAscii" w:hAnsiTheme="minorAscii" w:eastAsiaTheme="minorEastAsia" w:cstheme="minorBidi"/>
          <w:sz w:val="24"/>
          <w:szCs w:val="24"/>
        </w:rPr>
        <w:pPrChange w:author="H Hijazi" w:date="2023-11-04T21:34:00Z" w:id="95">
          <w:pPr>
            <w:pStyle w:val="Heading1"/>
            <w:spacing w:line="276" w:lineRule="auto"/>
          </w:pPr>
        </w:pPrChange>
      </w:pPr>
      <w:bookmarkStart w:name="_Toc146658952" w:id="96"/>
      <w:bookmarkStart w:name="_Toc1065810540" w:id="97"/>
      <w:bookmarkStart w:name="_Toc1986037490" w:id="1627901119"/>
      <w:r w:rsidRPr="21C863CE" w:rsidR="21C863CE">
        <w:rPr>
          <w:rFonts w:ascii="Calibri" w:hAnsi="Calibri" w:eastAsia="" w:cs="Arial" w:asciiTheme="minorAscii" w:hAnsiTheme="minorAscii" w:eastAsiaTheme="minorEastAsia" w:cstheme="minorBidi"/>
          <w:sz w:val="24"/>
          <w:szCs w:val="24"/>
        </w:rPr>
        <w:t>Problem Description</w:t>
      </w:r>
      <w:bookmarkEnd w:id="96"/>
      <w:bookmarkEnd w:id="97"/>
      <w:bookmarkEnd w:id="1627901119"/>
    </w:p>
    <w:p w:rsidRPr="00C46049" w:rsidR="00AD291E" w:rsidP="183446C3" w:rsidRDefault="19481F42" w14:paraId="2AF1FD62" w14:textId="3D4F016F">
      <w:pPr>
        <w:pStyle w:val="Normal"/>
        <w:spacing w:line="276" w:lineRule="auto"/>
        <w:rPr>
          <w:rFonts w:ascii="Calibri" w:hAnsi="Calibri" w:eastAsia="" w:cs="Arial" w:asciiTheme="minorAscii" w:hAnsiTheme="minorAscii" w:eastAsiaTheme="minorEastAsia" w:cstheme="minorBidi"/>
          <w:sz w:val="24"/>
          <w:szCs w:val="24"/>
        </w:rPr>
      </w:pPr>
      <w:r w:rsidRPr="17876CAC" w:rsidR="17876CAC">
        <w:rPr>
          <w:rFonts w:ascii="Calibri" w:hAnsi="Calibri" w:eastAsia="" w:cs="Arial" w:asciiTheme="minorAscii" w:hAnsiTheme="minorAscii" w:eastAsiaTheme="minorEastAsia" w:cstheme="minorBidi"/>
          <w:sz w:val="24"/>
          <w:szCs w:val="24"/>
        </w:rPr>
        <w:t xml:space="preserve">My application is a fitness tracking and progress app to help people keep track of their different workouts, suggest suitable ones, and create a plan for helping them achieve a goal. I have a friend </w:t>
      </w:r>
      <w:r w:rsidRPr="17876CAC" w:rsidR="17876CAC">
        <w:rPr>
          <w:rFonts w:ascii="Calibri" w:hAnsi="Calibri" w:eastAsia="" w:cs="Arial" w:asciiTheme="minorAscii" w:hAnsiTheme="minorAscii" w:eastAsiaTheme="minorEastAsia" w:cstheme="minorBidi"/>
          <w:sz w:val="24"/>
          <w:szCs w:val="24"/>
        </w:rPr>
        <w:t>who’s</w:t>
      </w:r>
      <w:r w:rsidRPr="17876CAC" w:rsidR="17876CAC">
        <w:rPr>
          <w:rFonts w:ascii="Calibri" w:hAnsi="Calibri" w:eastAsia="" w:cs="Arial" w:asciiTheme="minorAscii" w:hAnsiTheme="minorAscii" w:eastAsiaTheme="minorEastAsia" w:cstheme="minorBidi"/>
          <w:sz w:val="24"/>
          <w:szCs w:val="24"/>
        </w:rPr>
        <w:t xml:space="preserve"> planning to open his own gym that thinks that a desktop app would be </w:t>
      </w:r>
      <w:r w:rsidRPr="17876CAC" w:rsidR="17876CAC">
        <w:rPr>
          <w:rFonts w:ascii="Calibri" w:hAnsi="Calibri" w:eastAsia="" w:cs="Arial" w:asciiTheme="minorAscii" w:hAnsiTheme="minorAscii" w:eastAsiaTheme="minorEastAsia" w:cstheme="minorBidi"/>
          <w:sz w:val="24"/>
          <w:szCs w:val="24"/>
        </w:rPr>
        <w:t>particularly useful</w:t>
      </w:r>
      <w:r w:rsidRPr="17876CAC" w:rsidR="17876CAC">
        <w:rPr>
          <w:rFonts w:ascii="Calibri" w:hAnsi="Calibri" w:eastAsia="" w:cs="Arial" w:asciiTheme="minorAscii" w:hAnsiTheme="minorAscii" w:eastAsiaTheme="minorEastAsia" w:cstheme="minorBidi"/>
          <w:sz w:val="24"/>
          <w:szCs w:val="24"/>
        </w:rPr>
        <w:t xml:space="preserve"> to have for his customers in his gym.</w:t>
      </w:r>
    </w:p>
    <w:p w:rsidRPr="00C46049" w:rsidR="00AD291E" w:rsidP="183446C3" w:rsidRDefault="19481F42" w14:paraId="20926927" w14:textId="77777777"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It is also a place where they can enter their food for the day which will be split into ingredients and calories calculated and a chart generated displaying their split of different food groups. </w:t>
      </w:r>
    </w:p>
    <w:p w:rsidRPr="00C46049" w:rsidR="00AD291E" w:rsidDel="00B4425C" w:rsidP="183446C3" w:rsidRDefault="19481F42" w14:paraId="2BD8BAC3" w14:textId="488349A2">
      <w:pPr>
        <w:pStyle w:val="Normal"/>
        <w:spacing w:line="276" w:lineRule="auto"/>
        <w:rPr>
          <w:del w:author="H Hijazi" w:date="2023-11-04T21:25:00Z" w:id="44916752"/>
          <w:rFonts w:ascii="Calibri" w:hAnsi="Calibri" w:eastAsia="" w:cs="Arial" w:asciiTheme="minorAscii" w:hAnsiTheme="minorAscii" w:eastAsiaTheme="minorEastAsia" w:cstheme="minorBidi"/>
          <w:b w:val="1"/>
          <w:bCs w:val="1"/>
          <w:sz w:val="24"/>
          <w:szCs w:val="24"/>
          <w:u w:val="single"/>
        </w:rPr>
      </w:pPr>
      <w:r w:rsidRPr="183446C3" w:rsidR="183446C3">
        <w:rPr>
          <w:rFonts w:ascii="Calibri" w:hAnsi="Calibri" w:eastAsia="" w:cs="Arial" w:asciiTheme="minorAscii" w:hAnsiTheme="minorAscii" w:eastAsiaTheme="minorEastAsia" w:cstheme="minorBidi"/>
          <w:sz w:val="24"/>
          <w:szCs w:val="24"/>
        </w:rPr>
        <w:t>My client asked me to write a program that could record the user’s profile and record peoples' workouts, suggesting workouts to beginners and allowing more experienced people the option to edit their workouts and display and save their progress. Also, my client asked me to add a feature that could take their current meal and split it into ingredients, with the calories collated and the different food groups displayed in a chart format.</w:t>
      </w:r>
    </w:p>
    <w:p w:rsidRPr="00C46049" w:rsidR="00CA7823" w:rsidDel="00B4425C" w:rsidP="183446C3" w:rsidRDefault="00CA7823" w14:paraId="25458AC5" w14:textId="77777777" w14:noSpellErr="1">
      <w:pPr>
        <w:pStyle w:val="Normal"/>
        <w:spacing w:line="276" w:lineRule="auto"/>
        <w:rPr>
          <w:del w:author="H Hijazi" w:date="2023-11-04T21:25:00Z" w:id="1567901833"/>
          <w:rFonts w:ascii="Calibri" w:hAnsi="Calibri" w:eastAsia="" w:cs="Arial" w:asciiTheme="minorAscii" w:hAnsiTheme="minorAscii" w:eastAsiaTheme="minorEastAsia" w:cstheme="minorBidi"/>
          <w:sz w:val="24"/>
          <w:szCs w:val="24"/>
        </w:rPr>
      </w:pPr>
    </w:p>
    <w:p w:rsidRPr="00C46049" w:rsidR="004352A9" w:rsidDel="00B4425C" w:rsidRDefault="004352A9" w14:paraId="08F13921" w14:textId="10F64D88">
      <w:pPr>
        <w:pStyle w:val="Heading1"/>
        <w:spacing w:line="276" w:lineRule="auto"/>
        <w:jc w:val="both"/>
        <w:rPr>
          <w:del w:author="H Hijazi" w:date="2023-11-04T21:25:00Z" w:id="110"/>
          <w:rFonts w:asciiTheme="minorHAnsi" w:hAnsiTheme="minorHAnsi" w:eastAsiaTheme="minorEastAsia" w:cstheme="minorBidi"/>
          <w:sz w:val="24"/>
          <w:szCs w:val="24"/>
        </w:rPr>
        <w:pPrChange w:author="H Hijazi" w:date="2023-11-04T21:34:00Z" w:id="111">
          <w:pPr>
            <w:pStyle w:val="Heading1"/>
            <w:spacing w:line="276" w:lineRule="auto"/>
          </w:pPr>
        </w:pPrChange>
      </w:pPr>
    </w:p>
    <w:p w:rsidRPr="00C46049" w:rsidR="004352A9" w:rsidP="21C863CE" w:rsidRDefault="5EA10E28" w14:paraId="292967F4" w14:textId="67FDCA67">
      <w:pPr>
        <w:pStyle w:val="Heading1"/>
        <w:spacing w:line="276" w:lineRule="auto"/>
        <w:jc w:val="both"/>
        <w:rPr>
          <w:rFonts w:ascii="Calibri" w:hAnsi="Calibri" w:eastAsia="" w:cs="Arial" w:asciiTheme="minorAscii" w:hAnsiTheme="minorAscii" w:eastAsiaTheme="minorEastAsia" w:cstheme="minorBidi"/>
          <w:sz w:val="24"/>
          <w:szCs w:val="24"/>
        </w:rPr>
        <w:pPrChange w:author="H Hijazi" w:date="2023-11-04T21:34:00Z" w:id="112">
          <w:pPr>
            <w:pStyle w:val="Heading1"/>
            <w:spacing w:line="276" w:lineRule="auto"/>
          </w:pPr>
        </w:pPrChange>
      </w:pPr>
      <w:bookmarkStart w:name="_Toc146658953" w:id="113"/>
      <w:bookmarkStart w:name="_Toc920038727" w:id="114"/>
      <w:bookmarkStart w:name="_Toc41081387" w:id="266009050"/>
      <w:r w:rsidRPr="21C863CE" w:rsidR="21C863CE">
        <w:rPr>
          <w:rFonts w:ascii="Calibri" w:hAnsi="Calibri" w:eastAsia="" w:cs="Arial" w:asciiTheme="minorAscii" w:hAnsiTheme="minorAscii" w:eastAsiaTheme="minorEastAsia" w:cstheme="minorBidi"/>
          <w:sz w:val="24"/>
          <w:szCs w:val="24"/>
        </w:rPr>
        <w:t>Background</w:t>
      </w:r>
      <w:bookmarkEnd w:id="113"/>
      <w:bookmarkEnd w:id="114"/>
      <w:r w:rsidRPr="21C863CE" w:rsidR="21C863CE">
        <w:rPr>
          <w:rFonts w:ascii="Calibri" w:hAnsi="Calibri" w:eastAsia="" w:cs="Arial" w:asciiTheme="minorAscii" w:hAnsiTheme="minorAscii" w:eastAsiaTheme="minorEastAsia" w:cstheme="minorBidi"/>
          <w:sz w:val="24"/>
          <w:szCs w:val="24"/>
        </w:rPr>
        <w:t>:</w:t>
      </w:r>
      <w:bookmarkEnd w:id="266009050"/>
    </w:p>
    <w:p w:rsidRPr="00C46049" w:rsidR="00421F6D" w:rsidP="183446C3" w:rsidRDefault="19481F42" w14:paraId="590ADAA3" w14:textId="24F402E9">
      <w:pPr>
        <w:pStyle w:val="Normal"/>
        <w:spacing w:line="276" w:lineRule="auto"/>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Many people find it difficult to keep track of their progress in the gym and at home when exercising. They miss having a clear display with all the in-built plans and processing done for them, allowing them to focus on their workouts. </w:t>
      </w:r>
      <w:r w:rsidRPr="21C863CE" w:rsidR="21C863CE">
        <w:rPr>
          <w:rFonts w:ascii="Calibri" w:hAnsi="Calibri" w:eastAsia="" w:cs="Arial" w:asciiTheme="minorAscii" w:hAnsiTheme="minorAscii" w:eastAsiaTheme="minorEastAsia" w:cstheme="minorBidi"/>
          <w:sz w:val="24"/>
          <w:szCs w:val="24"/>
        </w:rPr>
        <w:t>On Google Play store and Apple App Store there were different apps to measure progress in gym and home workouts and track one’s diet too. However, no app could be found for free that could meet these two criteria fully within the same app. Often the principal problem people find on their fitness journey is recording their pro</w:t>
      </w:r>
      <w:r w:rsidRPr="21C863CE" w:rsidR="21C863CE">
        <w:rPr>
          <w:rFonts w:ascii="Calibri" w:hAnsi="Calibri" w:eastAsia="" w:cs="Arial" w:asciiTheme="minorAscii" w:hAnsiTheme="minorAscii" w:eastAsiaTheme="minorEastAsia" w:cstheme="minorBidi"/>
          <w:sz w:val="24"/>
          <w:szCs w:val="24"/>
        </w:rPr>
        <w:t>gress and consistency. My computer application will help keep track of their workouts and nutrition and show their progress to encourage them to break their records.</w:t>
      </w:r>
    </w:p>
    <w:p w:rsidRPr="00C46049" w:rsidR="004352A9" w:rsidDel="00823A62" w:rsidP="3583A7C2" w:rsidRDefault="004352A9" w14:paraId="3485C1A0" w14:textId="42A2A3D5">
      <w:pPr>
        <w:pStyle w:val="Normal"/>
        <w:spacing w:line="276" w:lineRule="auto"/>
        <w:rPr>
          <w:del w:author="H Hijazi" w:date="2023-11-04T21:31:00Z" w:id="1230604082"/>
          <w:rFonts w:ascii="Calibri" w:hAnsi="Calibri" w:eastAsia="" w:cs="Arial" w:asciiTheme="minorAscii" w:hAnsiTheme="minorAscii" w:eastAsiaTheme="minorEastAsia" w:cstheme="minorBidi"/>
          <w:sz w:val="24"/>
          <w:szCs w:val="24"/>
        </w:rPr>
      </w:pPr>
    </w:p>
    <w:p w:rsidRPr="00C46049" w:rsidR="00926AA5" w:rsidDel="00823A62" w:rsidP="3583A7C2" w:rsidRDefault="00926AA5" w14:paraId="7720FDB4" w14:textId="2B8546D8">
      <w:pPr>
        <w:pStyle w:val="Normal"/>
        <w:spacing w:line="276" w:lineRule="auto"/>
        <w:rPr>
          <w:del w:author="H Hijazi" w:date="2023-11-04T21:31:00Z" w:id="365316911"/>
          <w:rFonts w:ascii="Calibri" w:hAnsi="Calibri" w:eastAsia="" w:cs="Arial" w:asciiTheme="minorAscii" w:hAnsiTheme="minorAscii" w:eastAsiaTheme="minorEastAsia" w:cstheme="minorBidi"/>
          <w:sz w:val="24"/>
          <w:szCs w:val="24"/>
        </w:rPr>
      </w:pPr>
      <w:bookmarkStart w:name="_Toc146658954" w:id="121"/>
    </w:p>
    <w:p w:rsidRPr="00C46049" w:rsidR="004352A9" w:rsidP="3583A7C2" w:rsidRDefault="5EA10E28" w14:paraId="0A61E3A1" w14:textId="47B1DC60">
      <w:pPr>
        <w:pStyle w:val="Normal"/>
        <w:spacing w:line="276" w:lineRule="auto"/>
        <w:rPr>
          <w:rFonts w:ascii="Calibri" w:hAnsi="Calibri" w:eastAsia="" w:cs="Arial" w:asciiTheme="minorAscii" w:hAnsiTheme="minorAscii" w:eastAsiaTheme="minorEastAsia" w:cstheme="minorBidi"/>
          <w:sz w:val="24"/>
          <w:szCs w:val="24"/>
        </w:rPr>
      </w:pPr>
      <w:bookmarkStart w:name="_Toc1827167200" w:id="123"/>
      <w:r w:rsidRPr="141B0610" w:rsidR="141B0610">
        <w:rPr>
          <w:rFonts w:ascii="Calibri" w:hAnsi="Calibri" w:eastAsia="" w:cs="Arial" w:asciiTheme="minorAscii" w:hAnsiTheme="minorAscii" w:eastAsiaTheme="minorEastAsia" w:cstheme="minorBidi"/>
          <w:sz w:val="24"/>
          <w:szCs w:val="24"/>
        </w:rPr>
        <w:t>End User Investigation</w:t>
      </w:r>
      <w:bookmarkEnd w:id="121"/>
      <w:bookmarkEnd w:id="123"/>
    </w:p>
    <w:p w:rsidR="00452A6C" w:rsidRDefault="00101511" w14:paraId="4D32B75D" w14:textId="3465F8BA">
      <w:pPr>
        <w:spacing w:line="276" w:lineRule="auto"/>
        <w:jc w:val="both"/>
        <w:rPr>
          <w:rFonts w:asciiTheme="minorHAnsi" w:hAnsiTheme="minorHAnsi" w:eastAsiaTheme="minorEastAsia" w:cstheme="minorBidi"/>
          <w:b/>
          <w:bCs/>
          <w:color w:val="7030A0"/>
          <w:sz w:val="24"/>
          <w:szCs w:val="24"/>
        </w:rPr>
      </w:pPr>
      <w:r>
        <w:rPr>
          <w:rFonts w:asciiTheme="minorHAnsi" w:hAnsiTheme="minorHAnsi" w:eastAsiaTheme="minorEastAsia" w:cstheme="minorBidi"/>
          <w:b/>
          <w:bCs/>
          <w:color w:val="7030A0"/>
          <w:sz w:val="24"/>
          <w:szCs w:val="24"/>
        </w:rPr>
        <w:t>I formed these questions to gauge a sense of my user’s requirements and how well I can fulfil these requirements with the time, resources and skills I have. For the options of workouts and nutrition I did some research and added some of the topmost popular workouts tracking and nutrition tracking apps as part of the multi choice questions.</w:t>
      </w:r>
    </w:p>
    <w:p w:rsidRPr="00F904F3" w:rsidR="00101511" w:rsidP="183446C3" w:rsidRDefault="00101511" w14:paraId="7858CC6C" w14:textId="04A87FEB">
      <w:pPr>
        <w:spacing w:line="276" w:lineRule="auto"/>
        <w:jc w:val="both"/>
        <w:rPr>
          <w:rFonts w:ascii="Calibri" w:hAnsi="Calibri" w:eastAsia="" w:cs="Arial" w:asciiTheme="minorAscii" w:hAnsiTheme="minorAscii" w:eastAsiaTheme="minorEastAsia" w:cstheme="minorBidi"/>
          <w:b w:val="1"/>
          <w:bCs w:val="1"/>
          <w:color w:val="7030A0"/>
          <w:sz w:val="24"/>
          <w:szCs w:val="24"/>
        </w:rPr>
      </w:pPr>
      <w:r w:rsidRPr="183446C3" w:rsidR="183446C3">
        <w:rPr>
          <w:rFonts w:ascii="Calibri" w:hAnsi="Calibri" w:eastAsia="" w:cs="Arial" w:asciiTheme="minorAscii" w:hAnsiTheme="minorAscii" w:eastAsiaTheme="minorEastAsia" w:cstheme="minorBidi"/>
          <w:b w:val="1"/>
          <w:bCs w:val="1"/>
          <w:color w:val="7030A0"/>
          <w:sz w:val="24"/>
          <w:szCs w:val="24"/>
        </w:rPr>
        <w:t>For example, the “</w:t>
      </w:r>
      <w:r w:rsidRPr="183446C3" w:rsidR="183446C3">
        <w:rPr>
          <w:rFonts w:ascii="Calibri" w:hAnsi="Calibri" w:eastAsia="" w:cs="Arial" w:asciiTheme="minorAscii" w:hAnsiTheme="minorAscii" w:eastAsiaTheme="minorEastAsia" w:cstheme="minorBidi"/>
          <w:b w:val="1"/>
          <w:bCs w:val="1"/>
          <w:color w:val="7030A0"/>
          <w:sz w:val="24"/>
          <w:szCs w:val="24"/>
        </w:rPr>
        <w:t>Sworkit</w:t>
      </w:r>
      <w:r w:rsidRPr="183446C3" w:rsidR="183446C3">
        <w:rPr>
          <w:rFonts w:ascii="Calibri" w:hAnsi="Calibri" w:eastAsia="" w:cs="Arial" w:asciiTheme="minorAscii" w:hAnsiTheme="minorAscii" w:eastAsiaTheme="minorEastAsia" w:cstheme="minorBidi"/>
          <w:b w:val="1"/>
          <w:bCs w:val="1"/>
          <w:color w:val="7030A0"/>
          <w:sz w:val="24"/>
          <w:szCs w:val="24"/>
        </w:rPr>
        <w:t xml:space="preserve"> Fitness &amp; Workout App” is ranked #1 fitness app by ACSM – American College of Sports. It has over </w:t>
      </w:r>
      <w:r w:rsidRPr="183446C3" w:rsidR="183446C3">
        <w:rPr>
          <w:rFonts w:ascii="Helvetica" w:hAnsi="Helvetica"/>
          <w:b w:val="1"/>
          <w:bCs w:val="1"/>
          <w:color w:val="7030A0"/>
        </w:rPr>
        <w:t>135,000 5-star reviews and an average rating of 4.7 on Google Play Store. </w:t>
      </w:r>
    </w:p>
    <w:p w:rsidR="00F904F3" w:rsidP="00F904F3" w:rsidRDefault="00F904F3" w14:paraId="5B9F3DCA" w14:textId="77777777">
      <w:pPr>
        <w:spacing w:line="276" w:lineRule="auto"/>
        <w:jc w:val="both"/>
        <w:rPr>
          <w:rFonts w:asciiTheme="minorHAnsi" w:hAnsiTheme="minorHAnsi" w:eastAsiaTheme="minorEastAsia" w:cstheme="minorBidi"/>
          <w:b/>
          <w:bCs/>
          <w:sz w:val="24"/>
          <w:szCs w:val="24"/>
        </w:rPr>
      </w:pPr>
    </w:p>
    <w:p w:rsidR="00F904F3" w:rsidP="00F904F3" w:rsidRDefault="19481F42" w14:paraId="0EE96B85" w14:textId="77777777">
      <w:pPr>
        <w:spacing w:line="276" w:lineRule="auto"/>
        <w:jc w:val="both"/>
        <w:rPr>
          <w:rFonts w:asciiTheme="minorHAnsi" w:hAnsiTheme="minorHAnsi" w:eastAsiaTheme="minorEastAsia" w:cstheme="minorBidi"/>
          <w:b/>
          <w:bCs/>
          <w:sz w:val="24"/>
          <w:szCs w:val="24"/>
        </w:rPr>
      </w:pPr>
      <w:r w:rsidRPr="19481F42">
        <w:rPr>
          <w:rFonts w:asciiTheme="minorHAnsi" w:hAnsiTheme="minorHAnsi" w:eastAsiaTheme="minorEastAsia" w:cstheme="minorBidi"/>
          <w:b/>
          <w:bCs/>
          <w:sz w:val="24"/>
          <w:szCs w:val="24"/>
        </w:rPr>
        <w:t>Questionnaire:</w:t>
      </w:r>
    </w:p>
    <w:p w:rsidRPr="005A4E07" w:rsidR="00316E77" w:rsidP="005A4E07" w:rsidRDefault="19481F42" w14:paraId="40630F23" w14:textId="1BB8783D">
      <w:pPr>
        <w:pStyle w:val="ListParagraph"/>
        <w:numPr>
          <w:ilvl w:val="0"/>
          <w:numId w:val="126"/>
        </w:numPr>
        <w:spacing w:line="276" w:lineRule="auto"/>
        <w:jc w:val="both"/>
        <w:rPr>
          <w:rFonts w:eastAsiaTheme="minorEastAsia" w:cstheme="minorHAnsi"/>
          <w:b/>
          <w:bCs/>
          <w:sz w:val="24"/>
          <w:szCs w:val="24"/>
        </w:rPr>
      </w:pPr>
      <w:r w:rsidRPr="005A4E07">
        <w:rPr>
          <w:rFonts w:eastAsiaTheme="minorEastAsia" w:cstheme="minorHAnsi"/>
          <w:sz w:val="24"/>
          <w:szCs w:val="24"/>
        </w:rPr>
        <w:t>Do you work out regularl</w:t>
      </w:r>
      <w:r w:rsidRPr="005A4E07" w:rsidR="00F904F3">
        <w:rPr>
          <w:rFonts w:eastAsiaTheme="minorEastAsia" w:cstheme="minorHAnsi"/>
          <w:sz w:val="24"/>
          <w:szCs w:val="24"/>
        </w:rPr>
        <w:t>y</w:t>
      </w:r>
      <w:r w:rsidRPr="005A4E07">
        <w:rPr>
          <w:rFonts w:eastAsiaTheme="minorEastAsia" w:cstheme="minorHAnsi"/>
          <w:sz w:val="24"/>
          <w:szCs w:val="24"/>
        </w:rPr>
        <w:t>?</w:t>
      </w:r>
    </w:p>
    <w:p w:rsidRPr="005A4E07" w:rsidR="005A4E07" w:rsidP="005A4E07" w:rsidRDefault="009C795C" w14:paraId="6F911320" w14:textId="4394571C">
      <w:pPr>
        <w:spacing w:line="276" w:lineRule="auto"/>
        <w:jc w:val="both"/>
        <w:rPr>
          <w:rFonts w:eastAsiaTheme="minorEastAsia" w:cstheme="minorHAnsi"/>
          <w:sz w:val="24"/>
          <w:szCs w:val="24"/>
        </w:rPr>
      </w:pPr>
      <w:r w:rsidRPr="009C795C">
        <w:rPr>
          <w:rFonts w:asciiTheme="minorHAnsi" w:hAnsiTheme="minorHAnsi" w:eastAsiaTheme="minorEastAsia" w:cstheme="minorHAnsi"/>
          <w:kern w:val="2"/>
          <w:sz w:val="24"/>
          <w:szCs w:val="24"/>
          <w:lang w:eastAsia="en-US"/>
          <w14:ligatures w14:val="standardContextual"/>
        </w:rPr>
        <w:drawing>
          <wp:inline distT="0" distB="0" distL="0" distR="0" wp14:anchorId="2CDE9A80" wp14:editId="72D9E55B">
            <wp:extent cx="5169166" cy="2533780"/>
            <wp:effectExtent l="0" t="0" r="0" b="0"/>
            <wp:docPr id="1"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red pie chart&#10;&#10;Description automatically generated"/>
                    <pic:cNvPicPr/>
                  </pic:nvPicPr>
                  <pic:blipFill>
                    <a:blip r:embed="rId18"/>
                    <a:stretch>
                      <a:fillRect/>
                    </a:stretch>
                  </pic:blipFill>
                  <pic:spPr>
                    <a:xfrm>
                      <a:off x="0" y="0"/>
                      <a:ext cx="5169166" cy="2533780"/>
                    </a:xfrm>
                    <a:prstGeom prst="rect">
                      <a:avLst/>
                    </a:prstGeom>
                  </pic:spPr>
                </pic:pic>
              </a:graphicData>
            </a:graphic>
          </wp:inline>
        </w:drawing>
      </w:r>
    </w:p>
    <w:p w:rsidRPr="005A4E07" w:rsidR="00316E77" w:rsidP="183446C3" w:rsidRDefault="00F904F3" w14:paraId="748D2573" w14:textId="0AD7AC70" w14:noSpellErr="1">
      <w:pPr>
        <w:pStyle w:val="ListParagraph"/>
        <w:numPr>
          <w:ilvl w:val="0"/>
          <w:numId w:val="126"/>
        </w:numPr>
        <w:spacing w:line="276" w:lineRule="auto"/>
        <w:jc w:val="both"/>
        <w:rPr>
          <w:rFonts w:eastAsia="" w:cs="Calibri" w:eastAsiaTheme="minorEastAsia" w:cstheme="minorAscii"/>
          <w:sz w:val="24"/>
          <w:szCs w:val="24"/>
        </w:rPr>
      </w:pPr>
      <w:r w:rsidRPr="0436316A" w:rsidR="0436316A">
        <w:rPr>
          <w:rFonts w:eastAsia="" w:cs="Calibri" w:eastAsiaTheme="minorEastAsia" w:cstheme="minorAscii"/>
          <w:sz w:val="24"/>
          <w:szCs w:val="24"/>
        </w:rPr>
        <w:t xml:space="preserve">Where do you </w:t>
      </w:r>
      <w:r w:rsidRPr="0436316A" w:rsidR="0436316A">
        <w:rPr>
          <w:rFonts w:eastAsia="" w:cs="Calibri" w:eastAsiaTheme="minorEastAsia" w:cstheme="minorAscii"/>
          <w:sz w:val="24"/>
          <w:szCs w:val="24"/>
        </w:rPr>
        <w:t>workout</w:t>
      </w:r>
      <w:r w:rsidRPr="0436316A" w:rsidR="0436316A">
        <w:rPr>
          <w:rFonts w:eastAsia="" w:cs="Calibri" w:eastAsiaTheme="minorEastAsia" w:cstheme="minorAscii"/>
          <w:sz w:val="24"/>
          <w:szCs w:val="24"/>
        </w:rPr>
        <w:t xml:space="preserve">? If you </w:t>
      </w:r>
      <w:r w:rsidRPr="0436316A" w:rsidR="0436316A">
        <w:rPr>
          <w:rFonts w:eastAsia="" w:cs="Calibri" w:eastAsiaTheme="minorEastAsia" w:cstheme="minorAscii"/>
          <w:sz w:val="24"/>
          <w:szCs w:val="24"/>
        </w:rPr>
        <w:t>workout</w:t>
      </w:r>
      <w:r w:rsidRPr="0436316A" w:rsidR="0436316A">
        <w:rPr>
          <w:rFonts w:eastAsia="" w:cs="Calibri" w:eastAsiaTheme="minorEastAsia" w:cstheme="minorAscii"/>
          <w:sz w:val="24"/>
          <w:szCs w:val="24"/>
        </w:rPr>
        <w:t xml:space="preserve"> in both the gym and </w:t>
      </w:r>
      <w:r w:rsidRPr="0436316A" w:rsidR="0436316A">
        <w:rPr>
          <w:rFonts w:eastAsia="" w:cs="Calibri" w:eastAsiaTheme="minorEastAsia" w:cstheme="minorAscii"/>
          <w:sz w:val="24"/>
          <w:szCs w:val="24"/>
        </w:rPr>
        <w:t>home,</w:t>
      </w:r>
      <w:r w:rsidRPr="0436316A" w:rsidR="0436316A">
        <w:rPr>
          <w:rFonts w:eastAsia="" w:cs="Calibri" w:eastAsiaTheme="minorEastAsia" w:cstheme="minorAscii"/>
          <w:sz w:val="24"/>
          <w:szCs w:val="24"/>
        </w:rPr>
        <w:t xml:space="preserve"> select whichever one you </w:t>
      </w:r>
      <w:r w:rsidRPr="0436316A" w:rsidR="0436316A">
        <w:rPr>
          <w:rFonts w:eastAsia="" w:cs="Calibri" w:eastAsiaTheme="minorEastAsia" w:cstheme="minorAscii"/>
          <w:sz w:val="24"/>
          <w:szCs w:val="24"/>
        </w:rPr>
        <w:t>workout</w:t>
      </w:r>
      <w:r w:rsidRPr="0436316A" w:rsidR="0436316A">
        <w:rPr>
          <w:rFonts w:eastAsia="" w:cs="Calibri" w:eastAsiaTheme="minorEastAsia" w:cstheme="minorAscii"/>
          <w:sz w:val="24"/>
          <w:szCs w:val="24"/>
        </w:rPr>
        <w:t xml:space="preserve"> in most of the time. If you </w:t>
      </w:r>
      <w:r w:rsidRPr="0436316A" w:rsidR="0436316A">
        <w:rPr>
          <w:rFonts w:eastAsia="" w:cs="Calibri" w:eastAsiaTheme="minorEastAsia" w:cstheme="minorAscii"/>
          <w:sz w:val="24"/>
          <w:szCs w:val="24"/>
        </w:rPr>
        <w:t>workout</w:t>
      </w:r>
      <w:r w:rsidRPr="0436316A" w:rsidR="0436316A">
        <w:rPr>
          <w:rFonts w:eastAsia="" w:cs="Calibri" w:eastAsiaTheme="minorEastAsia" w:cstheme="minorAscii"/>
          <w:sz w:val="24"/>
          <w:szCs w:val="24"/>
        </w:rPr>
        <w:t xml:space="preserve"> </w:t>
      </w:r>
      <w:r w:rsidRPr="0436316A" w:rsidR="0436316A">
        <w:rPr>
          <w:rFonts w:eastAsia="" w:cs="Calibri" w:eastAsiaTheme="minorEastAsia" w:cstheme="minorAscii"/>
          <w:sz w:val="24"/>
          <w:szCs w:val="24"/>
        </w:rPr>
        <w:t>elsewhere,</w:t>
      </w:r>
      <w:r w:rsidRPr="0436316A" w:rsidR="0436316A">
        <w:rPr>
          <w:rFonts w:eastAsia="" w:cs="Calibri" w:eastAsiaTheme="minorEastAsia" w:cstheme="minorAscii"/>
          <w:sz w:val="24"/>
          <w:szCs w:val="24"/>
        </w:rPr>
        <w:t xml:space="preserve"> please specify in </w:t>
      </w:r>
      <w:r w:rsidRPr="0436316A" w:rsidR="0436316A">
        <w:rPr>
          <w:rFonts w:eastAsia="" w:cs="Calibri" w:eastAsiaTheme="minorEastAsia" w:cstheme="minorAscii"/>
          <w:sz w:val="24"/>
          <w:szCs w:val="24"/>
        </w:rPr>
        <w:t>other.</w:t>
      </w:r>
    </w:p>
    <w:p w:rsidRPr="005A4E07" w:rsidR="00316E77" w:rsidP="005A4E07" w:rsidRDefault="009C795C" w14:paraId="43D96D84" w14:textId="189C5CFA">
      <w:pPr>
        <w:pStyle w:val="ListParagraph"/>
        <w:numPr>
          <w:ilvl w:val="0"/>
          <w:numId w:val="126"/>
        </w:numPr>
        <w:spacing w:line="276" w:lineRule="auto"/>
        <w:jc w:val="both"/>
        <w:rPr>
          <w:rFonts w:eastAsiaTheme="minorEastAsia" w:cstheme="minorHAnsi"/>
          <w:sz w:val="24"/>
          <w:szCs w:val="24"/>
        </w:rPr>
      </w:pPr>
      <w:r w:rsidRPr="009C795C">
        <w:rPr>
          <w:rFonts w:eastAsiaTheme="minorEastAsia" w:cstheme="minorHAnsi"/>
          <w:sz w:val="24"/>
          <w:szCs w:val="24"/>
        </w:rPr>
        <w:drawing>
          <wp:inline distT="0" distB="0" distL="0" distR="0" wp14:anchorId="41A7B372" wp14:editId="4985D949">
            <wp:extent cx="5731510" cy="2412365"/>
            <wp:effectExtent l="0" t="0" r="2540" b="6985"/>
            <wp:docPr id="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raph&#10;&#10;Description automatically generated"/>
                    <pic:cNvPicPr/>
                  </pic:nvPicPr>
                  <pic:blipFill>
                    <a:blip r:embed="rId19"/>
                    <a:stretch>
                      <a:fillRect/>
                    </a:stretch>
                  </pic:blipFill>
                  <pic:spPr>
                    <a:xfrm>
                      <a:off x="0" y="0"/>
                      <a:ext cx="5731510" cy="2412365"/>
                    </a:xfrm>
                    <a:prstGeom prst="rect">
                      <a:avLst/>
                    </a:prstGeom>
                  </pic:spPr>
                </pic:pic>
              </a:graphicData>
            </a:graphic>
          </wp:inline>
        </w:drawing>
      </w:r>
      <w:r w:rsidRPr="005A4E07" w:rsidR="005A4E07">
        <w:rPr>
          <w:rFonts w:eastAsiaTheme="minorEastAsia" w:cstheme="minorHAnsi"/>
          <w:sz w:val="24"/>
          <w:szCs w:val="24"/>
        </w:rPr>
        <w:t xml:space="preserve">If you record your </w:t>
      </w:r>
      <w:r w:rsidRPr="005A4E07" w:rsidR="005A4E07">
        <w:rPr>
          <w:rFonts w:eastAsiaTheme="minorEastAsia" w:cstheme="minorHAnsi"/>
          <w:sz w:val="24"/>
          <w:szCs w:val="24"/>
        </w:rPr>
        <w:t>workout,</w:t>
      </w:r>
      <w:r w:rsidRPr="005A4E07" w:rsidR="005A4E07">
        <w:rPr>
          <w:rFonts w:eastAsiaTheme="minorEastAsia" w:cstheme="minorHAnsi"/>
          <w:sz w:val="24"/>
          <w:szCs w:val="24"/>
        </w:rPr>
        <w:t xml:space="preserve"> please select which one and write in other if not </w:t>
      </w:r>
      <w:r w:rsidRPr="005A4E07" w:rsidR="005A4E07">
        <w:rPr>
          <w:rFonts w:eastAsiaTheme="minorEastAsia" w:cstheme="minorHAnsi"/>
          <w:sz w:val="24"/>
          <w:szCs w:val="24"/>
        </w:rPr>
        <w:t>listed.</w:t>
      </w:r>
    </w:p>
    <w:p w:rsidR="009C795C" w:rsidP="009C795C" w:rsidRDefault="009C795C" w14:paraId="4108B83F" w14:textId="77777777">
      <w:pPr>
        <w:pStyle w:val="ListParagraph"/>
        <w:spacing w:line="276" w:lineRule="auto"/>
        <w:jc w:val="both"/>
        <w:rPr>
          <w:rFonts w:eastAsiaTheme="minorEastAsia" w:cstheme="minorHAnsi"/>
          <w:sz w:val="24"/>
          <w:szCs w:val="24"/>
        </w:rPr>
      </w:pPr>
      <w:r w:rsidRPr="009C795C">
        <w:rPr>
          <w:rFonts w:eastAsiaTheme="minorEastAsia" w:cstheme="minorHAnsi"/>
          <w:sz w:val="24"/>
          <w:szCs w:val="24"/>
        </w:rPr>
        <w:drawing>
          <wp:inline distT="0" distB="0" distL="0" distR="0" wp14:anchorId="5CF49A4D" wp14:editId="0773209D">
            <wp:extent cx="5731510" cy="2195195"/>
            <wp:effectExtent l="0" t="0" r="2540" b="0"/>
            <wp:docPr id="4" name="Picture 4" descr="A pie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e chart with numbers and a diagram&#10;&#10;Description automatically generated with medium confidence"/>
                    <pic:cNvPicPr/>
                  </pic:nvPicPr>
                  <pic:blipFill>
                    <a:blip r:embed="rId20"/>
                    <a:stretch>
                      <a:fillRect/>
                    </a:stretch>
                  </pic:blipFill>
                  <pic:spPr>
                    <a:xfrm>
                      <a:off x="0" y="0"/>
                      <a:ext cx="5731510" cy="2195195"/>
                    </a:xfrm>
                    <a:prstGeom prst="rect">
                      <a:avLst/>
                    </a:prstGeom>
                  </pic:spPr>
                </pic:pic>
              </a:graphicData>
            </a:graphic>
          </wp:inline>
        </w:drawing>
      </w:r>
    </w:p>
    <w:p w:rsidR="009C795C" w:rsidP="009C795C" w:rsidRDefault="009C795C" w14:paraId="4B2C3F96" w14:textId="1050FEA0">
      <w:pPr>
        <w:pStyle w:val="ListParagraph"/>
        <w:spacing w:line="276" w:lineRule="auto"/>
        <w:jc w:val="both"/>
        <w:rPr>
          <w:rFonts w:eastAsiaTheme="minorEastAsia" w:cstheme="minorHAnsi"/>
          <w:sz w:val="24"/>
          <w:szCs w:val="24"/>
        </w:rPr>
      </w:pPr>
      <w:r w:rsidRPr="009C795C">
        <w:rPr>
          <w:rFonts w:eastAsiaTheme="minorEastAsia" w:cstheme="minorHAnsi"/>
          <w:sz w:val="24"/>
          <w:szCs w:val="24"/>
        </w:rPr>
        <w:drawing>
          <wp:inline distT="0" distB="0" distL="0" distR="0" wp14:anchorId="0E44F840" wp14:editId="06F4649A">
            <wp:extent cx="2521080" cy="1416123"/>
            <wp:effectExtent l="0" t="0" r="0" b="0"/>
            <wp:docPr id="5" name="Picture 5" descr="A screenshot of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itness app&#10;&#10;Description automatically generated"/>
                    <pic:cNvPicPr/>
                  </pic:nvPicPr>
                  <pic:blipFill>
                    <a:blip r:embed="rId21"/>
                    <a:stretch>
                      <a:fillRect/>
                    </a:stretch>
                  </pic:blipFill>
                  <pic:spPr>
                    <a:xfrm>
                      <a:off x="0" y="0"/>
                      <a:ext cx="2521080" cy="1416123"/>
                    </a:xfrm>
                    <a:prstGeom prst="rect">
                      <a:avLst/>
                    </a:prstGeom>
                  </pic:spPr>
                </pic:pic>
              </a:graphicData>
            </a:graphic>
          </wp:inline>
        </w:drawing>
      </w:r>
    </w:p>
    <w:p w:rsidR="005A4E07" w:rsidP="005A4E07" w:rsidRDefault="005A4E07" w14:paraId="3210ED78" w14:textId="2490341F">
      <w:pPr>
        <w:pStyle w:val="ListParagraph"/>
        <w:numPr>
          <w:ilvl w:val="0"/>
          <w:numId w:val="126"/>
        </w:numPr>
        <w:spacing w:line="276" w:lineRule="auto"/>
        <w:jc w:val="both"/>
        <w:rPr>
          <w:rFonts w:eastAsiaTheme="minorEastAsia" w:cstheme="minorHAnsi"/>
          <w:sz w:val="24"/>
          <w:szCs w:val="24"/>
        </w:rPr>
      </w:pPr>
      <w:r w:rsidRPr="005A4E07">
        <w:rPr>
          <w:rFonts w:eastAsiaTheme="minorEastAsia" w:cstheme="minorHAnsi"/>
          <w:sz w:val="24"/>
          <w:szCs w:val="24"/>
        </w:rPr>
        <w:t xml:space="preserve">What would you say you like about the way you record your </w:t>
      </w:r>
      <w:r w:rsidRPr="005A4E07">
        <w:rPr>
          <w:rFonts w:eastAsiaTheme="minorEastAsia" w:cstheme="minorHAnsi"/>
          <w:sz w:val="24"/>
          <w:szCs w:val="24"/>
        </w:rPr>
        <w:t>workouts, be</w:t>
      </w:r>
      <w:r w:rsidRPr="005A4E07">
        <w:rPr>
          <w:rFonts w:eastAsiaTheme="minorEastAsia" w:cstheme="minorHAnsi"/>
          <w:sz w:val="24"/>
          <w:szCs w:val="24"/>
        </w:rPr>
        <w:t xml:space="preserve"> it personal trainer, app or other?</w:t>
      </w:r>
    </w:p>
    <w:p w:rsidR="009C795C" w:rsidP="009C795C" w:rsidRDefault="009C795C" w14:paraId="54A632E3" w14:textId="315C1A30">
      <w:pPr>
        <w:spacing w:line="276" w:lineRule="auto"/>
        <w:jc w:val="both"/>
        <w:rPr>
          <w:rFonts w:eastAsiaTheme="minorEastAsia" w:cstheme="minorHAnsi"/>
          <w:sz w:val="24"/>
          <w:szCs w:val="24"/>
        </w:rPr>
      </w:pPr>
      <w:r w:rsidRPr="009C795C">
        <w:rPr>
          <w:rFonts w:eastAsiaTheme="minorEastAsia" w:cstheme="minorHAnsi"/>
          <w:sz w:val="24"/>
          <w:szCs w:val="24"/>
        </w:rPr>
        <w:drawing>
          <wp:inline distT="0" distB="0" distL="0" distR="0" wp14:anchorId="35656839" wp14:editId="3B6AC00D">
            <wp:extent cx="5731510" cy="3512185"/>
            <wp:effectExtent l="0" t="0" r="2540" b="0"/>
            <wp:docPr id="6" name="Picture 6"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hite box&#10;&#10;Description automatically generated"/>
                    <pic:cNvPicPr/>
                  </pic:nvPicPr>
                  <pic:blipFill>
                    <a:blip r:embed="rId22"/>
                    <a:stretch>
                      <a:fillRect/>
                    </a:stretch>
                  </pic:blipFill>
                  <pic:spPr>
                    <a:xfrm>
                      <a:off x="0" y="0"/>
                      <a:ext cx="5731510" cy="3512185"/>
                    </a:xfrm>
                    <a:prstGeom prst="rect">
                      <a:avLst/>
                    </a:prstGeom>
                  </pic:spPr>
                </pic:pic>
              </a:graphicData>
            </a:graphic>
          </wp:inline>
        </w:drawing>
      </w:r>
    </w:p>
    <w:p w:rsidR="009C795C" w:rsidP="009C795C" w:rsidRDefault="009C795C" w14:paraId="4C10626D" w14:textId="77777777">
      <w:pPr>
        <w:spacing w:line="276" w:lineRule="auto"/>
        <w:jc w:val="both"/>
        <w:rPr>
          <w:rFonts w:eastAsiaTheme="minorEastAsia" w:cstheme="minorHAnsi"/>
          <w:sz w:val="24"/>
          <w:szCs w:val="24"/>
        </w:rPr>
      </w:pPr>
    </w:p>
    <w:p w:rsidR="009C795C" w:rsidP="009C795C" w:rsidRDefault="009C795C" w14:paraId="1B4C749F" w14:textId="77777777">
      <w:pPr>
        <w:spacing w:line="276" w:lineRule="auto"/>
        <w:jc w:val="both"/>
        <w:rPr>
          <w:rFonts w:eastAsiaTheme="minorEastAsia" w:cstheme="minorHAnsi"/>
          <w:sz w:val="24"/>
          <w:szCs w:val="24"/>
        </w:rPr>
      </w:pPr>
    </w:p>
    <w:p w:rsidR="009C795C" w:rsidP="009C795C" w:rsidRDefault="009C795C" w14:paraId="4DF6DB71" w14:textId="77777777">
      <w:pPr>
        <w:spacing w:line="276" w:lineRule="auto"/>
        <w:jc w:val="both"/>
        <w:rPr>
          <w:rFonts w:eastAsiaTheme="minorEastAsia" w:cstheme="minorHAnsi"/>
          <w:sz w:val="24"/>
          <w:szCs w:val="24"/>
        </w:rPr>
      </w:pPr>
    </w:p>
    <w:p w:rsidR="009C795C" w:rsidP="009C795C" w:rsidRDefault="009C795C" w14:paraId="50E049F6" w14:textId="77777777">
      <w:pPr>
        <w:spacing w:line="276" w:lineRule="auto"/>
        <w:jc w:val="both"/>
        <w:rPr>
          <w:rFonts w:eastAsiaTheme="minorEastAsia" w:cstheme="minorHAnsi"/>
          <w:sz w:val="24"/>
          <w:szCs w:val="24"/>
        </w:rPr>
      </w:pPr>
    </w:p>
    <w:p w:rsidR="009C795C" w:rsidP="009C795C" w:rsidRDefault="009C795C" w14:paraId="47AD063C" w14:textId="77777777">
      <w:pPr>
        <w:spacing w:line="276" w:lineRule="auto"/>
        <w:jc w:val="both"/>
        <w:rPr>
          <w:rFonts w:eastAsiaTheme="minorEastAsia" w:cstheme="minorHAnsi"/>
          <w:sz w:val="24"/>
          <w:szCs w:val="24"/>
        </w:rPr>
      </w:pPr>
    </w:p>
    <w:p w:rsidR="009C795C" w:rsidP="009C795C" w:rsidRDefault="009C795C" w14:paraId="2E6171B7" w14:textId="77777777">
      <w:pPr>
        <w:spacing w:line="276" w:lineRule="auto"/>
        <w:jc w:val="both"/>
        <w:rPr>
          <w:rFonts w:eastAsiaTheme="minorEastAsia" w:cstheme="minorHAnsi"/>
          <w:sz w:val="24"/>
          <w:szCs w:val="24"/>
        </w:rPr>
      </w:pPr>
    </w:p>
    <w:p w:rsidR="009C795C" w:rsidP="009C795C" w:rsidRDefault="009C795C" w14:paraId="2BC200E4" w14:textId="77777777">
      <w:pPr>
        <w:spacing w:line="276" w:lineRule="auto"/>
        <w:jc w:val="both"/>
        <w:rPr>
          <w:rFonts w:eastAsiaTheme="minorEastAsia" w:cstheme="minorHAnsi"/>
          <w:sz w:val="24"/>
          <w:szCs w:val="24"/>
        </w:rPr>
      </w:pPr>
    </w:p>
    <w:p w:rsidR="009C795C" w:rsidP="009C795C" w:rsidRDefault="009C795C" w14:paraId="264A6136" w14:textId="77777777">
      <w:pPr>
        <w:spacing w:line="276" w:lineRule="auto"/>
        <w:jc w:val="both"/>
        <w:rPr>
          <w:rFonts w:eastAsiaTheme="minorEastAsia" w:cstheme="minorHAnsi"/>
          <w:sz w:val="24"/>
          <w:szCs w:val="24"/>
        </w:rPr>
      </w:pPr>
    </w:p>
    <w:p w:rsidR="009C795C" w:rsidP="009C795C" w:rsidRDefault="009C795C" w14:paraId="60A72FA6" w14:textId="77777777">
      <w:pPr>
        <w:spacing w:line="276" w:lineRule="auto"/>
        <w:jc w:val="both"/>
        <w:rPr>
          <w:rFonts w:eastAsiaTheme="minorEastAsia" w:cstheme="minorHAnsi"/>
          <w:sz w:val="24"/>
          <w:szCs w:val="24"/>
        </w:rPr>
      </w:pPr>
    </w:p>
    <w:p w:rsidR="009C795C" w:rsidP="009C795C" w:rsidRDefault="009C795C" w14:paraId="449ED4E6" w14:textId="77777777">
      <w:pPr>
        <w:spacing w:line="276" w:lineRule="auto"/>
        <w:jc w:val="both"/>
        <w:rPr>
          <w:rFonts w:eastAsiaTheme="minorEastAsia" w:cstheme="minorHAnsi"/>
          <w:sz w:val="24"/>
          <w:szCs w:val="24"/>
        </w:rPr>
      </w:pPr>
    </w:p>
    <w:p w:rsidR="009C795C" w:rsidP="009C795C" w:rsidRDefault="009C795C" w14:paraId="00EAF22E" w14:textId="77777777">
      <w:pPr>
        <w:spacing w:line="276" w:lineRule="auto"/>
        <w:jc w:val="both"/>
        <w:rPr>
          <w:rFonts w:eastAsiaTheme="minorEastAsia" w:cstheme="minorHAnsi"/>
          <w:sz w:val="24"/>
          <w:szCs w:val="24"/>
        </w:rPr>
      </w:pPr>
    </w:p>
    <w:p w:rsidR="009C795C" w:rsidP="009C795C" w:rsidRDefault="009C795C" w14:paraId="20942A3A" w14:textId="77777777">
      <w:pPr>
        <w:spacing w:line="276" w:lineRule="auto"/>
        <w:jc w:val="both"/>
        <w:rPr>
          <w:rFonts w:eastAsiaTheme="minorEastAsia" w:cstheme="minorHAnsi"/>
          <w:sz w:val="24"/>
          <w:szCs w:val="24"/>
        </w:rPr>
      </w:pPr>
    </w:p>
    <w:p w:rsidR="009C795C" w:rsidP="009C795C" w:rsidRDefault="009C795C" w14:paraId="40578B16" w14:textId="77777777">
      <w:pPr>
        <w:spacing w:line="276" w:lineRule="auto"/>
        <w:jc w:val="both"/>
        <w:rPr>
          <w:rFonts w:eastAsiaTheme="minorEastAsia" w:cstheme="minorHAnsi"/>
          <w:sz w:val="24"/>
          <w:szCs w:val="24"/>
        </w:rPr>
      </w:pPr>
    </w:p>
    <w:p w:rsidR="009C795C" w:rsidP="009C795C" w:rsidRDefault="009C795C" w14:paraId="3F6F3232" w14:textId="77777777">
      <w:pPr>
        <w:spacing w:line="276" w:lineRule="auto"/>
        <w:jc w:val="both"/>
        <w:rPr>
          <w:rFonts w:eastAsiaTheme="minorEastAsia" w:cstheme="minorHAnsi"/>
          <w:sz w:val="24"/>
          <w:szCs w:val="24"/>
        </w:rPr>
      </w:pPr>
    </w:p>
    <w:p w:rsidRPr="009C795C" w:rsidR="009C795C" w:rsidP="009C795C" w:rsidRDefault="009C795C" w14:paraId="1804BC21" w14:textId="77777777">
      <w:pPr>
        <w:spacing w:line="276" w:lineRule="auto"/>
        <w:jc w:val="both"/>
        <w:rPr>
          <w:rFonts w:eastAsiaTheme="minorEastAsia" w:cstheme="minorHAnsi"/>
          <w:sz w:val="24"/>
          <w:szCs w:val="24"/>
        </w:rPr>
      </w:pPr>
    </w:p>
    <w:p w:rsidR="008C39AD" w:rsidP="005A4E07" w:rsidRDefault="005A4E07" w14:paraId="71CFB98C" w14:textId="68EEF3EE">
      <w:pPr>
        <w:pStyle w:val="ListParagraph"/>
        <w:numPr>
          <w:ilvl w:val="0"/>
          <w:numId w:val="126"/>
        </w:numPr>
        <w:spacing w:line="276" w:lineRule="auto"/>
        <w:jc w:val="both"/>
        <w:rPr>
          <w:rFonts w:eastAsiaTheme="minorEastAsia" w:cstheme="minorHAnsi"/>
          <w:sz w:val="24"/>
          <w:szCs w:val="24"/>
        </w:rPr>
      </w:pPr>
      <w:r w:rsidRPr="005A4E07">
        <w:rPr>
          <w:rFonts w:eastAsiaTheme="minorEastAsia" w:cstheme="minorHAnsi"/>
          <w:sz w:val="24"/>
          <w:szCs w:val="24"/>
        </w:rPr>
        <w:t>What would you say is missing from the way you record your workouts, be it personal trainer, app or other?</w:t>
      </w:r>
    </w:p>
    <w:p w:rsidRPr="009C795C" w:rsidR="009C795C" w:rsidP="009C795C" w:rsidRDefault="009C795C" w14:paraId="7A65C180" w14:textId="59232F97">
      <w:pPr>
        <w:spacing w:line="276" w:lineRule="auto"/>
        <w:jc w:val="both"/>
        <w:rPr>
          <w:rFonts w:eastAsiaTheme="minorEastAsia" w:cstheme="minorHAnsi"/>
          <w:sz w:val="24"/>
          <w:szCs w:val="24"/>
        </w:rPr>
      </w:pPr>
      <w:r w:rsidRPr="009C795C">
        <w:rPr>
          <w:rFonts w:eastAsiaTheme="minorEastAsia" w:cstheme="minorHAnsi"/>
          <w:sz w:val="24"/>
          <w:szCs w:val="24"/>
        </w:rPr>
        <w:drawing>
          <wp:inline distT="0" distB="0" distL="0" distR="0" wp14:anchorId="35E58B26" wp14:editId="5AA30079">
            <wp:extent cx="5731510" cy="3084195"/>
            <wp:effectExtent l="0" t="0" r="2540" b="1905"/>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pic:nvPicPr>
                  <pic:blipFill>
                    <a:blip r:embed="rId23"/>
                    <a:stretch>
                      <a:fillRect/>
                    </a:stretch>
                  </pic:blipFill>
                  <pic:spPr>
                    <a:xfrm>
                      <a:off x="0" y="0"/>
                      <a:ext cx="5731510" cy="3084195"/>
                    </a:xfrm>
                    <a:prstGeom prst="rect">
                      <a:avLst/>
                    </a:prstGeom>
                  </pic:spPr>
                </pic:pic>
              </a:graphicData>
            </a:graphic>
          </wp:inline>
        </w:drawing>
      </w:r>
    </w:p>
    <w:p w:rsidRPr="005A4E07" w:rsidR="00316E77" w:rsidP="005A4E07" w:rsidRDefault="005A4E07" w14:paraId="537C0A9D" w14:textId="062EB6AB">
      <w:pPr>
        <w:pStyle w:val="ListParagraph"/>
        <w:numPr>
          <w:ilvl w:val="0"/>
          <w:numId w:val="126"/>
        </w:numPr>
        <w:spacing w:line="276" w:lineRule="auto"/>
        <w:jc w:val="both"/>
        <w:rPr>
          <w:rFonts w:eastAsiaTheme="minorEastAsia" w:cstheme="minorHAnsi"/>
          <w:sz w:val="24"/>
          <w:szCs w:val="24"/>
        </w:rPr>
      </w:pPr>
      <w:r w:rsidRPr="005A4E07">
        <w:rPr>
          <w:rFonts w:eastAsiaTheme="minorEastAsia" w:cstheme="minorHAnsi"/>
          <w:sz w:val="24"/>
          <w:szCs w:val="24"/>
        </w:rPr>
        <w:t xml:space="preserve">Food:  If you record your </w:t>
      </w:r>
      <w:r w:rsidRPr="005A4E07">
        <w:rPr>
          <w:rFonts w:eastAsiaTheme="minorEastAsia" w:cstheme="minorHAnsi"/>
          <w:sz w:val="24"/>
          <w:szCs w:val="24"/>
        </w:rPr>
        <w:t>nutrition,</w:t>
      </w:r>
      <w:r w:rsidRPr="005A4E07">
        <w:rPr>
          <w:rFonts w:eastAsiaTheme="minorEastAsia" w:cstheme="minorHAnsi"/>
          <w:sz w:val="24"/>
          <w:szCs w:val="24"/>
        </w:rPr>
        <w:t xml:space="preserve"> please select which one and write in other if not listed</w:t>
      </w:r>
      <w:r w:rsidRPr="005A4E07">
        <w:rPr>
          <w:rFonts w:eastAsiaTheme="minorEastAsia" w:cstheme="minorHAnsi"/>
          <w:sz w:val="24"/>
          <w:szCs w:val="24"/>
        </w:rPr>
        <w:t>:</w:t>
      </w:r>
    </w:p>
    <w:p w:rsidR="005A4E07" w:rsidP="005A4E07" w:rsidRDefault="009C795C" w14:paraId="55BEAF88" w14:textId="0755ACC9">
      <w:pPr>
        <w:spacing w:line="276" w:lineRule="auto"/>
        <w:jc w:val="both"/>
        <w:rPr>
          <w:rFonts w:eastAsiaTheme="minorEastAsia" w:cstheme="minorHAnsi"/>
          <w:sz w:val="24"/>
          <w:szCs w:val="24"/>
        </w:rPr>
      </w:pPr>
      <w:r w:rsidRPr="009C795C">
        <w:rPr>
          <w:rFonts w:asciiTheme="minorHAnsi" w:hAnsiTheme="minorHAnsi" w:eastAsiaTheme="minorEastAsia" w:cstheme="minorHAnsi"/>
          <w:kern w:val="2"/>
          <w:sz w:val="24"/>
          <w:szCs w:val="24"/>
          <w:lang w:eastAsia="en-US"/>
          <w14:ligatures w14:val="standardContextual"/>
        </w:rPr>
        <w:drawing>
          <wp:inline distT="0" distB="0" distL="0" distR="0" wp14:anchorId="7CD25FBA" wp14:editId="4ED3D927">
            <wp:extent cx="6131805" cy="2593075"/>
            <wp:effectExtent l="0" t="0" r="2540" b="0"/>
            <wp:docPr id="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graph&#10;&#10;Description automatically generated"/>
                    <pic:cNvPicPr/>
                  </pic:nvPicPr>
                  <pic:blipFill>
                    <a:blip r:embed="rId24"/>
                    <a:stretch>
                      <a:fillRect/>
                    </a:stretch>
                  </pic:blipFill>
                  <pic:spPr>
                    <a:xfrm>
                      <a:off x="0" y="0"/>
                      <a:ext cx="6150735" cy="2601080"/>
                    </a:xfrm>
                    <a:prstGeom prst="rect">
                      <a:avLst/>
                    </a:prstGeom>
                  </pic:spPr>
                </pic:pic>
              </a:graphicData>
            </a:graphic>
          </wp:inline>
        </w:drawing>
      </w:r>
    </w:p>
    <w:p w:rsidRPr="005A4E07" w:rsidR="009C795C" w:rsidDel="00823A62" w:rsidP="005A4E07" w:rsidRDefault="009C795C" w14:paraId="64DD287C" w14:textId="0EE73425">
      <w:pPr>
        <w:spacing w:line="276" w:lineRule="auto"/>
        <w:jc w:val="both"/>
        <w:rPr>
          <w:del w:author="H Hijazi" w:date="2023-11-04T21:32:00Z" w:id="124"/>
          <w:rFonts w:eastAsiaTheme="minorEastAsia" w:cstheme="minorHAnsi"/>
          <w:sz w:val="24"/>
          <w:szCs w:val="24"/>
        </w:rPr>
      </w:pPr>
      <w:r w:rsidRPr="009C795C">
        <w:rPr>
          <w:rFonts w:eastAsiaTheme="minorEastAsia" w:cstheme="minorHAnsi"/>
          <w:sz w:val="24"/>
          <w:szCs w:val="24"/>
        </w:rPr>
        <w:drawing>
          <wp:inline distT="0" distB="0" distL="0" distR="0" wp14:anchorId="56C81F52" wp14:editId="56666940">
            <wp:extent cx="1530429" cy="1117657"/>
            <wp:effectExtent l="0" t="0" r="0" b="6350"/>
            <wp:docPr id="9" name="Picture 9" descr="A group of colorful circ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colorful circles with text&#10;&#10;Description automatically generated"/>
                    <pic:cNvPicPr/>
                  </pic:nvPicPr>
                  <pic:blipFill>
                    <a:blip r:embed="rId25"/>
                    <a:stretch>
                      <a:fillRect/>
                    </a:stretch>
                  </pic:blipFill>
                  <pic:spPr>
                    <a:xfrm>
                      <a:off x="0" y="0"/>
                      <a:ext cx="1530429" cy="1117657"/>
                    </a:xfrm>
                    <a:prstGeom prst="rect">
                      <a:avLst/>
                    </a:prstGeom>
                  </pic:spPr>
                </pic:pic>
              </a:graphicData>
            </a:graphic>
          </wp:inline>
        </w:drawing>
      </w:r>
    </w:p>
    <w:p w:rsidR="009C795C" w:rsidP="005A4E07" w:rsidRDefault="009C795C" w14:paraId="6F8773B8"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4BA03FC1"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0E4B78EA"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68507E36"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19C7F0AA"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2309ABC9"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695B24FD"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1033513B"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009C795C" w:rsidP="005A4E07" w:rsidRDefault="009C795C" w14:paraId="4EE77B4A" w14:textId="77777777">
      <w:pPr>
        <w:spacing w:line="276" w:lineRule="auto"/>
        <w:jc w:val="both"/>
        <w:rPr>
          <w:rFonts w:asciiTheme="minorHAnsi" w:hAnsiTheme="minorHAnsi" w:eastAsiaTheme="minorEastAsia" w:cstheme="minorHAnsi"/>
          <w:kern w:val="2"/>
          <w:sz w:val="24"/>
          <w:szCs w:val="24"/>
          <w:lang w:eastAsia="en-US"/>
          <w14:ligatures w14:val="standardContextual"/>
        </w:rPr>
      </w:pPr>
    </w:p>
    <w:p w:rsidRPr="005A4E07" w:rsidR="00316E77" w:rsidDel="00823A62" w:rsidP="005A4E07" w:rsidRDefault="005A4E07" w14:paraId="3E86C51A" w14:textId="5CAF5F4A">
      <w:pPr>
        <w:spacing w:line="276" w:lineRule="auto"/>
        <w:jc w:val="both"/>
        <w:rPr>
          <w:del w:author="H Hijazi" w:date="2023-11-04T21:32:00Z" w:id="125"/>
          <w:rFonts w:eastAsiaTheme="minorEastAsia" w:cstheme="minorHAnsi"/>
          <w:sz w:val="24"/>
          <w:szCs w:val="24"/>
        </w:rPr>
      </w:pPr>
      <w:r w:rsidRPr="005A4E07">
        <w:rPr>
          <w:rFonts w:asciiTheme="minorHAnsi" w:hAnsiTheme="minorHAnsi" w:eastAsiaTheme="minorEastAsia" w:cstheme="minorHAnsi"/>
          <w:kern w:val="2"/>
          <w:sz w:val="24"/>
          <w:szCs w:val="24"/>
          <w:lang w:eastAsia="en-US"/>
          <w14:ligatures w14:val="standardContextual"/>
        </w:rPr>
        <w:t>7)</w:t>
      </w:r>
      <w:r>
        <w:rPr>
          <w:rFonts w:eastAsiaTheme="minorEastAsia" w:cstheme="minorHAnsi"/>
          <w:sz w:val="24"/>
          <w:szCs w:val="24"/>
        </w:rPr>
        <w:t xml:space="preserve"> </w:t>
      </w:r>
      <w:r w:rsidRPr="005A4E07">
        <w:rPr>
          <w:rFonts w:eastAsiaTheme="minorEastAsia" w:cstheme="minorHAnsi"/>
          <w:sz w:val="24"/>
          <w:szCs w:val="24"/>
        </w:rPr>
        <w:t xml:space="preserve">What would you say you like about the way you record your </w:t>
      </w:r>
      <w:r w:rsidRPr="005A4E07">
        <w:rPr>
          <w:rFonts w:eastAsiaTheme="minorEastAsia" w:cstheme="minorHAnsi"/>
          <w:sz w:val="24"/>
          <w:szCs w:val="24"/>
        </w:rPr>
        <w:t>nutrition, be</w:t>
      </w:r>
      <w:r w:rsidRPr="005A4E07">
        <w:rPr>
          <w:rFonts w:eastAsiaTheme="minorEastAsia" w:cstheme="minorHAnsi"/>
          <w:sz w:val="24"/>
          <w:szCs w:val="24"/>
        </w:rPr>
        <w:t xml:space="preserve"> it personal trainer, app or other?</w:t>
      </w:r>
    </w:p>
    <w:p w:rsidRPr="005A4E07" w:rsidR="00D266C7" w:rsidP="005A4E07" w:rsidRDefault="009C795C" w14:paraId="7A314077" w14:textId="7E9F336D">
      <w:pPr>
        <w:spacing w:line="276" w:lineRule="auto"/>
        <w:jc w:val="both"/>
        <w:rPr>
          <w:rFonts w:asciiTheme="minorHAnsi" w:hAnsiTheme="minorHAnsi" w:eastAsiaTheme="minorEastAsia" w:cstheme="minorHAnsi"/>
          <w:sz w:val="24"/>
          <w:szCs w:val="24"/>
        </w:rPr>
      </w:pPr>
      <w:r w:rsidRPr="009C795C">
        <w:rPr>
          <w:rFonts w:asciiTheme="minorHAnsi" w:hAnsiTheme="minorHAnsi" w:eastAsiaTheme="minorEastAsia" w:cstheme="minorHAnsi"/>
          <w:sz w:val="24"/>
          <w:szCs w:val="24"/>
        </w:rPr>
        <w:drawing>
          <wp:inline distT="0" distB="0" distL="0" distR="0" wp14:anchorId="3C84D455" wp14:editId="3AFFB783">
            <wp:extent cx="4169391" cy="2301341"/>
            <wp:effectExtent l="0" t="0" r="3175" b="3810"/>
            <wp:docPr id="10" name="Picture 10" desc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0;&#10;Description automatically generated"/>
                    <pic:cNvPicPr/>
                  </pic:nvPicPr>
                  <pic:blipFill>
                    <a:blip r:embed="rId26"/>
                    <a:stretch>
                      <a:fillRect/>
                    </a:stretch>
                  </pic:blipFill>
                  <pic:spPr>
                    <a:xfrm>
                      <a:off x="0" y="0"/>
                      <a:ext cx="4169391" cy="2301341"/>
                    </a:xfrm>
                    <a:prstGeom prst="rect">
                      <a:avLst/>
                    </a:prstGeom>
                  </pic:spPr>
                </pic:pic>
              </a:graphicData>
            </a:graphic>
          </wp:inline>
        </w:drawing>
      </w:r>
    </w:p>
    <w:p w:rsidRPr="005A4E07" w:rsidR="00316E77" w:rsidDel="00823A62" w:rsidP="005A4E07" w:rsidRDefault="005A4E07" w14:paraId="7CAFBA21" w14:textId="00F6DF83">
      <w:pPr>
        <w:spacing w:line="276" w:lineRule="auto"/>
        <w:jc w:val="both"/>
        <w:rPr>
          <w:del w:author="H Hijazi" w:date="2023-11-04T21:32:00Z" w:id="126"/>
          <w:rFonts w:eastAsiaTheme="minorEastAsia" w:cstheme="minorHAnsi"/>
          <w:sz w:val="24"/>
          <w:szCs w:val="24"/>
        </w:rPr>
      </w:pPr>
      <w:r w:rsidRPr="005A4E07">
        <w:rPr>
          <w:rFonts w:asciiTheme="minorHAnsi" w:hAnsiTheme="minorHAnsi" w:eastAsiaTheme="minorEastAsia" w:cstheme="minorHAnsi"/>
          <w:kern w:val="2"/>
          <w:sz w:val="24"/>
          <w:szCs w:val="24"/>
          <w:lang w:eastAsia="en-US"/>
          <w14:ligatures w14:val="standardContextual"/>
        </w:rPr>
        <w:t>8)</w:t>
      </w:r>
      <w:r>
        <w:rPr>
          <w:rFonts w:eastAsiaTheme="minorEastAsia" w:cstheme="minorHAnsi"/>
          <w:sz w:val="24"/>
          <w:szCs w:val="24"/>
        </w:rPr>
        <w:t xml:space="preserve"> </w:t>
      </w:r>
      <w:r w:rsidRPr="005A4E07">
        <w:rPr>
          <w:rFonts w:eastAsiaTheme="minorEastAsia" w:cstheme="minorHAnsi"/>
          <w:sz w:val="24"/>
          <w:szCs w:val="24"/>
        </w:rPr>
        <w:t>What would you say is missing from the way you record your nutrition, be it personal trainer, app or other?</w:t>
      </w:r>
    </w:p>
    <w:p w:rsidRPr="005A4E07" w:rsidR="00F23C02" w:rsidP="005A4E07" w:rsidRDefault="009C795C" w14:paraId="17F60E40" w14:textId="466FAE2F">
      <w:pPr>
        <w:spacing w:line="276" w:lineRule="auto"/>
        <w:jc w:val="both"/>
        <w:rPr>
          <w:rFonts w:asciiTheme="minorHAnsi" w:hAnsiTheme="minorHAnsi" w:eastAsiaTheme="minorEastAsia" w:cstheme="minorHAnsi"/>
          <w:sz w:val="24"/>
          <w:szCs w:val="24"/>
        </w:rPr>
      </w:pPr>
      <w:r w:rsidRPr="009C795C">
        <w:rPr>
          <w:rFonts w:asciiTheme="minorHAnsi" w:hAnsiTheme="minorHAnsi" w:eastAsiaTheme="minorEastAsia" w:cstheme="minorHAnsi"/>
          <w:sz w:val="24"/>
          <w:szCs w:val="24"/>
        </w:rPr>
        <w:drawing>
          <wp:inline distT="0" distB="0" distL="0" distR="0" wp14:anchorId="457A08B5" wp14:editId="7171BED0">
            <wp:extent cx="5731510" cy="2847975"/>
            <wp:effectExtent l="0" t="0" r="2540" b="9525"/>
            <wp:docPr id="11" name="Picture 1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white box&#10;&#10;Description automatically generated"/>
                    <pic:cNvPicPr/>
                  </pic:nvPicPr>
                  <pic:blipFill>
                    <a:blip r:embed="rId27"/>
                    <a:stretch>
                      <a:fillRect/>
                    </a:stretch>
                  </pic:blipFill>
                  <pic:spPr>
                    <a:xfrm>
                      <a:off x="0" y="0"/>
                      <a:ext cx="5731510" cy="2847975"/>
                    </a:xfrm>
                    <a:prstGeom prst="rect">
                      <a:avLst/>
                    </a:prstGeom>
                  </pic:spPr>
                </pic:pic>
              </a:graphicData>
            </a:graphic>
          </wp:inline>
        </w:drawing>
      </w:r>
    </w:p>
    <w:p w:rsidR="009C795C" w:rsidP="009C795C" w:rsidRDefault="009C795C" w14:paraId="2B7A18DE" w14:textId="77777777">
      <w:pPr>
        <w:spacing w:line="276" w:lineRule="auto"/>
        <w:jc w:val="both"/>
        <w:rPr>
          <w:rFonts w:eastAsiaTheme="minorEastAsia" w:cstheme="minorHAnsi"/>
          <w:sz w:val="24"/>
          <w:szCs w:val="24"/>
        </w:rPr>
      </w:pPr>
    </w:p>
    <w:p w:rsidR="009C795C" w:rsidP="009C795C" w:rsidRDefault="009C795C" w14:paraId="15630DC9" w14:textId="77777777">
      <w:pPr>
        <w:spacing w:line="276" w:lineRule="auto"/>
        <w:jc w:val="both"/>
        <w:rPr>
          <w:rFonts w:eastAsiaTheme="minorEastAsia" w:cstheme="minorHAnsi"/>
          <w:sz w:val="24"/>
          <w:szCs w:val="24"/>
        </w:rPr>
      </w:pPr>
    </w:p>
    <w:p w:rsidR="009C795C" w:rsidP="009C795C" w:rsidRDefault="009C795C" w14:paraId="50DF1E98" w14:textId="77777777">
      <w:pPr>
        <w:spacing w:line="276" w:lineRule="auto"/>
        <w:jc w:val="both"/>
        <w:rPr>
          <w:rFonts w:eastAsiaTheme="minorEastAsia" w:cstheme="minorHAnsi"/>
          <w:sz w:val="24"/>
          <w:szCs w:val="24"/>
        </w:rPr>
      </w:pPr>
    </w:p>
    <w:p w:rsidR="009C795C" w:rsidP="009C795C" w:rsidRDefault="009C795C" w14:paraId="2B10BE95" w14:textId="77777777">
      <w:pPr>
        <w:spacing w:line="276" w:lineRule="auto"/>
        <w:jc w:val="both"/>
        <w:rPr>
          <w:rFonts w:eastAsiaTheme="minorEastAsia" w:cstheme="minorHAnsi"/>
          <w:sz w:val="24"/>
          <w:szCs w:val="24"/>
        </w:rPr>
      </w:pPr>
    </w:p>
    <w:p w:rsidR="009C795C" w:rsidP="009C795C" w:rsidRDefault="009C795C" w14:paraId="132925DF" w14:textId="77777777">
      <w:pPr>
        <w:spacing w:line="276" w:lineRule="auto"/>
        <w:jc w:val="both"/>
        <w:rPr>
          <w:rFonts w:eastAsiaTheme="minorEastAsia" w:cstheme="minorHAnsi"/>
          <w:sz w:val="24"/>
          <w:szCs w:val="24"/>
        </w:rPr>
      </w:pPr>
    </w:p>
    <w:p w:rsidR="009C795C" w:rsidP="009C795C" w:rsidRDefault="009C795C" w14:paraId="2D72E32E" w14:textId="77777777">
      <w:pPr>
        <w:spacing w:line="276" w:lineRule="auto"/>
        <w:jc w:val="both"/>
        <w:rPr>
          <w:rFonts w:eastAsiaTheme="minorEastAsia" w:cstheme="minorHAnsi"/>
          <w:sz w:val="24"/>
          <w:szCs w:val="24"/>
        </w:rPr>
      </w:pPr>
    </w:p>
    <w:p w:rsidR="009C795C" w:rsidP="009C795C" w:rsidRDefault="009C795C" w14:paraId="07F585FE" w14:textId="77777777">
      <w:pPr>
        <w:spacing w:line="276" w:lineRule="auto"/>
        <w:jc w:val="both"/>
        <w:rPr>
          <w:rFonts w:eastAsiaTheme="minorEastAsia" w:cstheme="minorHAnsi"/>
          <w:sz w:val="24"/>
          <w:szCs w:val="24"/>
        </w:rPr>
      </w:pPr>
    </w:p>
    <w:p w:rsidR="009C795C" w:rsidP="009C795C" w:rsidRDefault="009C795C" w14:paraId="252D0867" w14:textId="77777777">
      <w:pPr>
        <w:spacing w:line="276" w:lineRule="auto"/>
        <w:jc w:val="both"/>
        <w:rPr>
          <w:rFonts w:eastAsiaTheme="minorEastAsia" w:cstheme="minorHAnsi"/>
          <w:sz w:val="24"/>
          <w:szCs w:val="24"/>
        </w:rPr>
      </w:pPr>
    </w:p>
    <w:p w:rsidR="009C795C" w:rsidP="009C795C" w:rsidRDefault="009C795C" w14:paraId="386EC7C0" w14:textId="77777777">
      <w:pPr>
        <w:spacing w:line="276" w:lineRule="auto"/>
        <w:jc w:val="both"/>
        <w:rPr>
          <w:rFonts w:eastAsiaTheme="minorEastAsia" w:cstheme="minorHAnsi"/>
          <w:sz w:val="24"/>
          <w:szCs w:val="24"/>
        </w:rPr>
      </w:pPr>
    </w:p>
    <w:p w:rsidR="009C795C" w:rsidP="009C795C" w:rsidRDefault="009C795C" w14:paraId="58FAE486" w14:textId="77777777">
      <w:pPr>
        <w:spacing w:line="276" w:lineRule="auto"/>
        <w:jc w:val="both"/>
        <w:rPr>
          <w:rFonts w:eastAsiaTheme="minorEastAsia" w:cstheme="minorHAnsi"/>
          <w:sz w:val="24"/>
          <w:szCs w:val="24"/>
        </w:rPr>
      </w:pPr>
    </w:p>
    <w:p w:rsidR="009C795C" w:rsidP="009C795C" w:rsidRDefault="009C795C" w14:paraId="6D677560" w14:textId="77777777">
      <w:pPr>
        <w:spacing w:line="276" w:lineRule="auto"/>
        <w:jc w:val="both"/>
        <w:rPr>
          <w:rFonts w:eastAsiaTheme="minorEastAsia" w:cstheme="minorHAnsi"/>
          <w:sz w:val="24"/>
          <w:szCs w:val="24"/>
        </w:rPr>
      </w:pPr>
    </w:p>
    <w:p w:rsidRPr="009C795C" w:rsidR="00316E77" w:rsidP="009C795C" w:rsidRDefault="005A4E07" w14:paraId="02BB3D4D" w14:textId="10B43BD1">
      <w:pPr>
        <w:spacing w:line="276" w:lineRule="auto"/>
        <w:jc w:val="both"/>
        <w:rPr>
          <w:rFonts w:eastAsiaTheme="minorEastAsia" w:cstheme="minorHAnsi"/>
          <w:sz w:val="24"/>
          <w:szCs w:val="24"/>
        </w:rPr>
      </w:pPr>
      <w:r w:rsidRPr="009C795C">
        <w:rPr>
          <w:rFonts w:eastAsiaTheme="minorEastAsia" w:cstheme="minorHAnsi"/>
          <w:sz w:val="24"/>
          <w:szCs w:val="24"/>
        </w:rPr>
        <w:t xml:space="preserve">Would you like it if there was an app to conveniently and seamlessly record both your workouts and </w:t>
      </w:r>
      <w:r w:rsidRPr="009C795C">
        <w:rPr>
          <w:rFonts w:eastAsiaTheme="minorEastAsia" w:cstheme="minorHAnsi"/>
          <w:sz w:val="24"/>
          <w:szCs w:val="24"/>
        </w:rPr>
        <w:t>nutrition?</w:t>
      </w:r>
    </w:p>
    <w:p w:rsidRPr="0019736A" w:rsidR="0019736A" w:rsidP="005A4E07" w:rsidRDefault="009C795C" w14:paraId="26C86F55" w14:textId="213CEF1E">
      <w:pPr>
        <w:spacing w:line="276" w:lineRule="auto"/>
        <w:jc w:val="both"/>
        <w:rPr>
          <w:rFonts w:asciiTheme="minorHAnsi" w:hAnsiTheme="minorHAnsi" w:eastAsiaTheme="minorEastAsia" w:cstheme="minorBidi"/>
          <w:sz w:val="24"/>
          <w:szCs w:val="24"/>
        </w:rPr>
      </w:pPr>
      <w:r w:rsidRPr="009C795C">
        <w:rPr>
          <w:rFonts w:asciiTheme="minorHAnsi" w:hAnsiTheme="minorHAnsi" w:eastAsiaTheme="minorEastAsia" w:cstheme="minorHAnsi"/>
          <w:kern w:val="2"/>
          <w:sz w:val="24"/>
          <w:szCs w:val="24"/>
          <w:lang w:eastAsia="en-US"/>
          <w14:ligatures w14:val="standardContextual"/>
        </w:rPr>
        <w:drawing>
          <wp:inline distT="0" distB="0" distL="0" distR="0" wp14:anchorId="39AE0680" wp14:editId="72C1D3B4">
            <wp:extent cx="4699566" cy="2060812"/>
            <wp:effectExtent l="0" t="0" r="6350" b="0"/>
            <wp:docPr id="12"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graph&#10;&#10;Description automatically generated"/>
                    <pic:cNvPicPr/>
                  </pic:nvPicPr>
                  <pic:blipFill>
                    <a:blip r:embed="rId28"/>
                    <a:stretch>
                      <a:fillRect/>
                    </a:stretch>
                  </pic:blipFill>
                  <pic:spPr>
                    <a:xfrm>
                      <a:off x="0" y="0"/>
                      <a:ext cx="4713020" cy="2066712"/>
                    </a:xfrm>
                    <a:prstGeom prst="rect">
                      <a:avLst/>
                    </a:prstGeom>
                  </pic:spPr>
                </pic:pic>
              </a:graphicData>
            </a:graphic>
          </wp:inline>
        </w:drawing>
      </w:r>
    </w:p>
    <w:p w:rsidR="0019736A" w:rsidP="005A4E07" w:rsidRDefault="0019736A" w14:paraId="1A7C1815" w14:textId="77777777">
      <w:pPr>
        <w:spacing w:line="276" w:lineRule="auto"/>
        <w:jc w:val="both"/>
        <w:rPr>
          <w:rFonts w:asciiTheme="minorHAnsi" w:hAnsiTheme="minorHAnsi" w:eastAsiaTheme="minorEastAsia" w:cstheme="minorBidi"/>
          <w:sz w:val="24"/>
          <w:szCs w:val="24"/>
        </w:rPr>
      </w:pPr>
    </w:p>
    <w:p w:rsidRPr="0019736A" w:rsidR="0019736A" w:rsidP="005A4E07" w:rsidRDefault="0019736A" w14:paraId="46500950" w14:textId="77777777">
      <w:pPr>
        <w:spacing w:line="276" w:lineRule="auto"/>
        <w:jc w:val="both"/>
        <w:rPr>
          <w:rFonts w:asciiTheme="minorHAnsi" w:hAnsiTheme="minorHAnsi" w:eastAsiaTheme="minorEastAsia" w:cstheme="minorBidi"/>
          <w:sz w:val="24"/>
          <w:szCs w:val="24"/>
        </w:rPr>
      </w:pPr>
    </w:p>
    <w:p w:rsidRPr="00C46049" w:rsidR="009E7A03" w:rsidP="005A4E07" w:rsidRDefault="009E7A03" w14:paraId="4781CDF7" w14:textId="77777777">
      <w:pPr>
        <w:spacing w:line="276" w:lineRule="auto"/>
        <w:jc w:val="both"/>
        <w:rPr>
          <w:rFonts w:asciiTheme="minorHAnsi" w:hAnsiTheme="minorHAnsi" w:eastAsiaTheme="minorEastAsia" w:cstheme="minorBidi"/>
          <w:sz w:val="24"/>
          <w:szCs w:val="24"/>
        </w:rPr>
      </w:pPr>
    </w:p>
    <w:p w:rsidRPr="009C795C" w:rsidR="00316E77" w:rsidP="183446C3" w:rsidRDefault="009C795C" w14:paraId="394CB652" w14:textId="2D553769">
      <w:pPr>
        <w:pStyle w:val="ListParagraph"/>
        <w:spacing w:line="276" w:lineRule="auto"/>
        <w:ind w:left="360"/>
        <w:jc w:val="both"/>
        <w:rPr>
          <w:rFonts w:eastAsia="" w:eastAsiaTheme="minorEastAsia"/>
          <w:b w:val="1"/>
          <w:bCs w:val="1"/>
          <w:color w:val="7030A0"/>
          <w:sz w:val="24"/>
          <w:szCs w:val="24"/>
        </w:rPr>
      </w:pPr>
      <w:r w:rsidRPr="75ADAD8C" w:rsidR="75ADAD8C">
        <w:rPr>
          <w:rFonts w:eastAsia="" w:eastAsiaTheme="minorEastAsia"/>
          <w:b w:val="1"/>
          <w:bCs w:val="1"/>
          <w:color w:val="7030A0"/>
          <w:sz w:val="24"/>
          <w:szCs w:val="24"/>
        </w:rPr>
        <w:t xml:space="preserve">Firstly, all the people who </w:t>
      </w:r>
      <w:r w:rsidRPr="75ADAD8C" w:rsidR="75ADAD8C">
        <w:rPr>
          <w:rFonts w:eastAsia="" w:eastAsiaTheme="minorEastAsia"/>
          <w:b w:val="1"/>
          <w:bCs w:val="1"/>
          <w:color w:val="7030A0"/>
          <w:sz w:val="24"/>
          <w:szCs w:val="24"/>
        </w:rPr>
        <w:t>work out</w:t>
      </w:r>
      <w:r w:rsidRPr="75ADAD8C" w:rsidR="75ADAD8C">
        <w:rPr>
          <w:rFonts w:eastAsia="" w:eastAsiaTheme="minorEastAsia"/>
          <w:b w:val="1"/>
          <w:bCs w:val="1"/>
          <w:color w:val="7030A0"/>
          <w:sz w:val="24"/>
          <w:szCs w:val="24"/>
        </w:rPr>
        <w:t xml:space="preserve"> regularly have said they think my app would be useful. There was a lot of variances in the type of workouts used ranging from </w:t>
      </w:r>
      <w:r w:rsidRPr="75ADAD8C" w:rsidR="75ADAD8C">
        <w:rPr>
          <w:rFonts w:eastAsia="" w:eastAsiaTheme="minorEastAsia"/>
          <w:b w:val="1"/>
          <w:bCs w:val="1"/>
          <w:color w:val="7030A0"/>
          <w:sz w:val="24"/>
          <w:szCs w:val="24"/>
        </w:rPr>
        <w:t>Sworkit</w:t>
      </w:r>
      <w:r w:rsidRPr="75ADAD8C" w:rsidR="75ADAD8C">
        <w:rPr>
          <w:rFonts w:eastAsia="" w:eastAsiaTheme="minorEastAsia"/>
          <w:b w:val="1"/>
          <w:bCs w:val="1"/>
          <w:color w:val="7030A0"/>
          <w:sz w:val="24"/>
          <w:szCs w:val="24"/>
        </w:rPr>
        <w:t xml:space="preserve"> Fitness to Personal trainer. 75% of people said they use Fitness </w:t>
      </w:r>
      <w:r w:rsidRPr="75ADAD8C" w:rsidR="75ADAD8C">
        <w:rPr>
          <w:rFonts w:eastAsia="" w:eastAsiaTheme="minorEastAsia"/>
          <w:b w:val="1"/>
          <w:bCs w:val="1"/>
          <w:color w:val="7030A0"/>
          <w:sz w:val="24"/>
          <w:szCs w:val="24"/>
        </w:rPr>
        <w:t>pal</w:t>
      </w:r>
      <w:r w:rsidRPr="75ADAD8C" w:rsidR="75ADAD8C">
        <w:rPr>
          <w:rFonts w:eastAsia="" w:eastAsiaTheme="minorEastAsia"/>
          <w:b w:val="1"/>
          <w:bCs w:val="1"/>
          <w:color w:val="7030A0"/>
          <w:sz w:val="24"/>
          <w:szCs w:val="24"/>
        </w:rPr>
        <w:t xml:space="preserve"> as a nutrition tracking app with the other 25% using </w:t>
      </w:r>
      <w:r w:rsidRPr="75ADAD8C" w:rsidR="75ADAD8C">
        <w:rPr>
          <w:rFonts w:eastAsia="" w:eastAsiaTheme="minorEastAsia"/>
          <w:b w:val="1"/>
          <w:bCs w:val="1"/>
          <w:color w:val="7030A0"/>
          <w:sz w:val="24"/>
          <w:szCs w:val="24"/>
        </w:rPr>
        <w:t>Nutrisense</w:t>
      </w:r>
      <w:r w:rsidRPr="75ADAD8C" w:rsidR="75ADAD8C">
        <w:rPr>
          <w:rFonts w:eastAsia="" w:eastAsiaTheme="minorEastAsia"/>
          <w:b w:val="1"/>
          <w:bCs w:val="1"/>
          <w:color w:val="7030A0"/>
          <w:sz w:val="24"/>
          <w:szCs w:val="24"/>
        </w:rPr>
        <w:t xml:space="preserve">. This goes to show how popular and culturally diverse Fitness </w:t>
      </w:r>
      <w:r w:rsidRPr="75ADAD8C" w:rsidR="75ADAD8C">
        <w:rPr>
          <w:rFonts w:eastAsia="" w:eastAsiaTheme="minorEastAsia"/>
          <w:b w:val="1"/>
          <w:bCs w:val="1"/>
          <w:color w:val="7030A0"/>
          <w:sz w:val="24"/>
          <w:szCs w:val="24"/>
        </w:rPr>
        <w:t>pal</w:t>
      </w:r>
      <w:r w:rsidRPr="75ADAD8C" w:rsidR="75ADAD8C">
        <w:rPr>
          <w:rFonts w:eastAsia="" w:eastAsiaTheme="minorEastAsia"/>
          <w:b w:val="1"/>
          <w:bCs w:val="1"/>
          <w:color w:val="7030A0"/>
          <w:sz w:val="24"/>
          <w:szCs w:val="24"/>
        </w:rPr>
        <w:t xml:space="preserve"> is. It is also said to be the number one health and fitness tracking app in the world – just for nutrition, </w:t>
      </w:r>
      <w:r w:rsidRPr="75ADAD8C" w:rsidR="75ADAD8C">
        <w:rPr>
          <w:rFonts w:eastAsia="" w:eastAsiaTheme="minorEastAsia"/>
          <w:b w:val="1"/>
          <w:bCs w:val="1"/>
          <w:color w:val="7030A0"/>
          <w:sz w:val="24"/>
          <w:szCs w:val="24"/>
        </w:rPr>
        <w:t>it’s</w:t>
      </w:r>
      <w:r w:rsidRPr="75ADAD8C" w:rsidR="75ADAD8C">
        <w:rPr>
          <w:rFonts w:eastAsia="" w:eastAsiaTheme="minorEastAsia"/>
          <w:b w:val="1"/>
          <w:bCs w:val="1"/>
          <w:color w:val="7030A0"/>
          <w:sz w:val="24"/>
          <w:szCs w:val="24"/>
        </w:rPr>
        <w:t xml:space="preserve"> capabilities are limited to just food.</w:t>
      </w:r>
    </w:p>
    <w:p w:rsidRPr="00C46049" w:rsidR="009E7A03" w:rsidP="005A4E07" w:rsidRDefault="009E7A03" w14:paraId="45FC87BA" w14:textId="13C3751F">
      <w:pPr>
        <w:spacing w:line="276" w:lineRule="auto"/>
        <w:jc w:val="both"/>
        <w:rPr>
          <w:rFonts w:asciiTheme="minorHAnsi" w:hAnsiTheme="minorHAnsi" w:eastAsiaTheme="minorEastAsia" w:cstheme="minorBidi"/>
          <w:sz w:val="24"/>
          <w:szCs w:val="24"/>
        </w:rPr>
      </w:pPr>
    </w:p>
    <w:p w:rsidRPr="00C46049" w:rsidR="00452A6C" w:rsidP="005A4E07" w:rsidRDefault="00452A6C" w14:paraId="1B983D61" w14:textId="77777777">
      <w:pPr>
        <w:spacing w:line="276" w:lineRule="auto"/>
        <w:jc w:val="both"/>
        <w:rPr>
          <w:rFonts w:asciiTheme="minorHAnsi" w:hAnsiTheme="minorHAnsi" w:eastAsiaTheme="minorEastAsia" w:cstheme="minorBidi"/>
          <w:sz w:val="24"/>
          <w:szCs w:val="24"/>
        </w:rPr>
      </w:pPr>
    </w:p>
    <w:p w:rsidRPr="00C46049" w:rsidR="00452A6C" w:rsidP="005A4E07" w:rsidRDefault="00452A6C" w14:paraId="3A77735A" w14:textId="77777777">
      <w:pPr>
        <w:spacing w:line="276" w:lineRule="auto"/>
        <w:jc w:val="both"/>
        <w:rPr>
          <w:rFonts w:asciiTheme="minorHAnsi" w:hAnsiTheme="minorHAnsi" w:eastAsiaTheme="minorEastAsia" w:cstheme="minorBidi"/>
          <w:sz w:val="24"/>
          <w:szCs w:val="24"/>
        </w:rPr>
      </w:pPr>
    </w:p>
    <w:p w:rsidRPr="00C46049" w:rsidR="00452A6C" w:rsidP="005A4E07" w:rsidRDefault="00452A6C" w14:paraId="1391179E" w14:textId="77777777">
      <w:pPr>
        <w:spacing w:line="276" w:lineRule="auto"/>
        <w:jc w:val="both"/>
        <w:rPr>
          <w:rFonts w:asciiTheme="minorHAnsi" w:hAnsiTheme="minorHAnsi" w:eastAsiaTheme="minorEastAsia" w:cstheme="minorBidi"/>
          <w:sz w:val="24"/>
          <w:szCs w:val="24"/>
        </w:rPr>
      </w:pPr>
    </w:p>
    <w:p w:rsidRPr="00C46049" w:rsidR="004352A9" w:rsidP="005A4E07" w:rsidRDefault="004352A9" w14:paraId="68665C6C" w14:textId="77777777">
      <w:pPr>
        <w:pStyle w:val="Heading1"/>
        <w:spacing w:line="276" w:lineRule="auto"/>
        <w:jc w:val="both"/>
        <w:rPr>
          <w:rFonts w:asciiTheme="minorHAnsi" w:hAnsiTheme="minorHAnsi" w:eastAsiaTheme="minorEastAsia" w:cstheme="minorBidi"/>
          <w:sz w:val="24"/>
          <w:szCs w:val="24"/>
        </w:rPr>
      </w:pPr>
    </w:p>
    <w:p w:rsidRPr="00C46049" w:rsidR="00926AA5" w:rsidP="005A4E07" w:rsidRDefault="00926AA5" w14:paraId="769D88FE" w14:textId="77777777">
      <w:pPr>
        <w:pStyle w:val="Heading1"/>
        <w:spacing w:line="276" w:lineRule="auto"/>
        <w:jc w:val="both"/>
        <w:rPr>
          <w:rFonts w:asciiTheme="minorHAnsi" w:hAnsiTheme="minorHAnsi" w:eastAsiaTheme="minorEastAsia" w:cstheme="minorBidi"/>
          <w:sz w:val="24"/>
          <w:szCs w:val="24"/>
        </w:rPr>
      </w:pPr>
      <w:bookmarkStart w:name="_Toc146658955" w:id="127"/>
    </w:p>
    <w:p w:rsidRPr="00C46049" w:rsidR="004352A9" w:rsidP="0436316A" w:rsidRDefault="5EA10E28" w14:paraId="39F47945" w14:textId="6BC81A15">
      <w:pPr>
        <w:pStyle w:val="Heading1"/>
        <w:spacing w:line="276" w:lineRule="auto"/>
        <w:jc w:val="both"/>
        <w:rPr>
          <w:rFonts w:ascii="Calibri" w:hAnsi="Calibri" w:eastAsia="" w:cs="Arial" w:asciiTheme="minorAscii" w:hAnsiTheme="minorAscii" w:eastAsiaTheme="minorEastAsia" w:cstheme="minorBidi"/>
          <w:sz w:val="24"/>
          <w:szCs w:val="24"/>
        </w:rPr>
      </w:pPr>
      <w:bookmarkStart w:name="_Toc1970307340" w:id="128"/>
      <w:bookmarkStart w:name="_Toc225605122" w:id="855248481"/>
      <w:r w:rsidRPr="21C863CE" w:rsidR="21C863CE">
        <w:rPr>
          <w:rFonts w:ascii="Calibri" w:hAnsi="Calibri" w:eastAsia="" w:cs="Arial" w:asciiTheme="minorAscii" w:hAnsiTheme="minorAscii" w:eastAsiaTheme="minorEastAsia" w:cstheme="minorBidi"/>
          <w:sz w:val="24"/>
          <w:szCs w:val="24"/>
        </w:rPr>
        <w:t>Subject Research</w:t>
      </w:r>
      <w:bookmarkEnd w:id="127"/>
      <w:bookmarkEnd w:id="128"/>
      <w:bookmarkEnd w:id="855248481"/>
    </w:p>
    <w:p w:rsidRPr="00C46049" w:rsidR="00D031AE" w:rsidP="005A4E07" w:rsidRDefault="00D031AE" w14:paraId="33D2CF05" w14:textId="77777777">
      <w:pPr>
        <w:spacing w:line="276" w:lineRule="auto"/>
        <w:jc w:val="both"/>
        <w:rPr>
          <w:rFonts w:asciiTheme="minorHAnsi" w:hAnsiTheme="minorHAnsi" w:eastAsiaTheme="minorEastAsia" w:cstheme="minorBidi"/>
          <w:sz w:val="24"/>
          <w:szCs w:val="24"/>
        </w:rPr>
      </w:pPr>
    </w:p>
    <w:p w:rsidRPr="00C46049" w:rsidR="008602F2" w:rsidP="183446C3" w:rsidRDefault="19481F42" w14:paraId="0BF98269" w14:textId="79FEB0A6">
      <w:pPr>
        <w:spacing w:line="276"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I have researched 3 applications </w:t>
      </w:r>
      <w:r w:rsidRPr="21C863CE" w:rsidR="21C863CE">
        <w:rPr>
          <w:rFonts w:ascii="Calibri" w:hAnsi="Calibri" w:eastAsia="" w:cs="Arial" w:asciiTheme="minorAscii" w:hAnsiTheme="minorAscii" w:eastAsiaTheme="minorEastAsia" w:cstheme="minorBidi"/>
          <w:sz w:val="24"/>
          <w:szCs w:val="24"/>
        </w:rPr>
        <w:t>to</w:t>
      </w:r>
      <w:r w:rsidRPr="21C863CE" w:rsidR="21C863CE">
        <w:rPr>
          <w:rFonts w:ascii="Calibri" w:hAnsi="Calibri" w:eastAsia="" w:cs="Arial" w:asciiTheme="minorAscii" w:hAnsiTheme="minorAscii" w:eastAsiaTheme="minorEastAsia" w:cstheme="minorBidi"/>
          <w:sz w:val="24"/>
          <w:szCs w:val="24"/>
        </w:rPr>
        <w:t xml:space="preserve"> explore what potential applications are already available and understand their strengths and weaknesses to </w:t>
      </w:r>
      <w:r w:rsidRPr="21C863CE" w:rsidR="21C863CE">
        <w:rPr>
          <w:rFonts w:ascii="Calibri" w:hAnsi="Calibri" w:eastAsia="" w:cs="Arial" w:asciiTheme="minorAscii" w:hAnsiTheme="minorAscii" w:eastAsiaTheme="minorEastAsia" w:cstheme="minorBidi"/>
          <w:sz w:val="24"/>
          <w:szCs w:val="24"/>
        </w:rPr>
        <w:t>mold</w:t>
      </w:r>
      <w:r w:rsidRPr="21C863CE" w:rsidR="21C863CE">
        <w:rPr>
          <w:rFonts w:ascii="Calibri" w:hAnsi="Calibri" w:eastAsia="" w:cs="Arial" w:asciiTheme="minorAscii" w:hAnsiTheme="minorAscii" w:eastAsiaTheme="minorEastAsia" w:cstheme="minorBidi"/>
          <w:sz w:val="24"/>
          <w:szCs w:val="24"/>
        </w:rPr>
        <w:t xml:space="preserve"> my application accordingly</w:t>
      </w:r>
      <w:r w:rsidRPr="21C863CE" w:rsidR="21C863CE">
        <w:rPr>
          <w:rFonts w:ascii="Calibri" w:hAnsi="Calibri" w:eastAsia="" w:cs="Arial" w:asciiTheme="minorAscii" w:hAnsiTheme="minorAscii" w:eastAsiaTheme="minorEastAsia" w:cstheme="minorBidi"/>
          <w:sz w:val="24"/>
          <w:szCs w:val="24"/>
        </w:rPr>
        <w:t>:</w:t>
      </w:r>
    </w:p>
    <w:p w:rsidRPr="00C46049" w:rsidR="008602F2" w:rsidP="005A4E07" w:rsidRDefault="19481F42" w14:paraId="7E0CAA5E" w14:textId="77777777">
      <w:pPr>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Fitness Pal – It is the second most and popular fitness app.</w:t>
      </w:r>
    </w:p>
    <w:p w:rsidRPr="00C46049" w:rsidR="008602F2" w:rsidP="005A4E07" w:rsidRDefault="180C91C6" w14:paraId="46F0C924" w14:textId="77777777">
      <w:pPr>
        <w:spacing w:line="276" w:lineRule="auto"/>
        <w:jc w:val="both"/>
        <w:rPr>
          <w:rFonts w:asciiTheme="minorHAnsi" w:hAnsiTheme="minorHAnsi" w:eastAsiaTheme="minorEastAsia" w:cstheme="minorBidi"/>
          <w:color w:val="000000"/>
          <w:sz w:val="24"/>
          <w:szCs w:val="24"/>
        </w:rPr>
      </w:pPr>
      <w:r w:rsidRPr="180C91C6">
        <w:rPr>
          <w:rFonts w:asciiTheme="minorHAnsi" w:hAnsiTheme="minorHAnsi" w:eastAsiaTheme="minorEastAsia" w:cstheme="minorBidi"/>
          <w:color w:val="000000" w:themeColor="text1"/>
          <w:sz w:val="24"/>
          <w:szCs w:val="24"/>
        </w:rPr>
        <w:t xml:space="preserve">Home Workout – It was the number one most downloaded fitness app in 2021 – </w:t>
      </w:r>
      <w:hyperlink r:id="rId29">
        <w:r w:rsidRPr="180C91C6">
          <w:rPr>
            <w:rStyle w:val="Hyperlink"/>
            <w:rFonts w:asciiTheme="minorHAnsi" w:hAnsiTheme="minorHAnsi" w:eastAsiaTheme="minorEastAsia" w:cstheme="minorBidi"/>
            <w:sz w:val="24"/>
            <w:szCs w:val="24"/>
          </w:rPr>
          <w:t>28 million times</w:t>
        </w:r>
      </w:hyperlink>
      <w:r w:rsidRPr="180C91C6">
        <w:rPr>
          <w:rFonts w:asciiTheme="minorHAnsi" w:hAnsiTheme="minorHAnsi" w:eastAsiaTheme="minorEastAsia" w:cstheme="minorBidi"/>
          <w:color w:val="000000" w:themeColor="text1"/>
          <w:sz w:val="24"/>
          <w:szCs w:val="24"/>
        </w:rPr>
        <w:t>.</w:t>
      </w:r>
    </w:p>
    <w:p w:rsidRPr="00C46049" w:rsidR="008602F2" w:rsidP="005A4E07" w:rsidRDefault="180C91C6" w14:paraId="1E61409F" w14:textId="77777777">
      <w:pPr>
        <w:spacing w:line="276" w:lineRule="auto"/>
        <w:jc w:val="both"/>
        <w:rPr>
          <w:rFonts w:asciiTheme="minorHAnsi" w:hAnsiTheme="minorHAnsi" w:eastAsiaTheme="minorEastAsia" w:cstheme="minorBidi"/>
          <w:sz w:val="24"/>
          <w:szCs w:val="24"/>
        </w:rPr>
      </w:pPr>
      <w:r w:rsidRPr="180C91C6">
        <w:rPr>
          <w:rFonts w:asciiTheme="minorHAnsi" w:hAnsiTheme="minorHAnsi" w:eastAsiaTheme="minorEastAsia" w:cstheme="minorBidi"/>
          <w:sz w:val="24"/>
          <w:szCs w:val="24"/>
        </w:rPr>
        <w:t>Muscle Booster – It was the 5</w:t>
      </w:r>
      <w:r w:rsidRPr="180C91C6">
        <w:rPr>
          <w:rFonts w:asciiTheme="minorHAnsi" w:hAnsiTheme="minorHAnsi" w:eastAsiaTheme="minorEastAsia" w:cstheme="minorBidi"/>
          <w:sz w:val="24"/>
          <w:szCs w:val="24"/>
          <w:vertAlign w:val="superscript"/>
        </w:rPr>
        <w:t>th</w:t>
      </w:r>
      <w:r w:rsidRPr="180C91C6">
        <w:rPr>
          <w:rFonts w:asciiTheme="minorHAnsi" w:hAnsiTheme="minorHAnsi" w:eastAsiaTheme="minorEastAsia" w:cstheme="minorBidi"/>
          <w:sz w:val="24"/>
          <w:szCs w:val="24"/>
        </w:rPr>
        <w:t xml:space="preserve"> most downloaded fitness app in 2021 – </w:t>
      </w:r>
      <w:hyperlink r:id="rId30">
        <w:r w:rsidRPr="180C91C6">
          <w:rPr>
            <w:rStyle w:val="Hyperlink"/>
            <w:rFonts w:asciiTheme="minorHAnsi" w:hAnsiTheme="minorHAnsi" w:eastAsiaTheme="minorEastAsia" w:cstheme="minorBidi"/>
            <w:sz w:val="24"/>
            <w:szCs w:val="24"/>
          </w:rPr>
          <w:t>18.5 million times.</w:t>
        </w:r>
      </w:hyperlink>
    </w:p>
    <w:p w:rsidRPr="00C46049" w:rsidR="00CD7A07" w:rsidP="005A4E07" w:rsidRDefault="00CD7A07" w14:paraId="352A9DFE" w14:textId="77777777">
      <w:pPr>
        <w:pBdr>
          <w:top w:val="nil"/>
          <w:left w:val="nil"/>
          <w:bottom w:val="nil"/>
          <w:right w:val="nil"/>
          <w:between w:val="nil"/>
        </w:pBdr>
        <w:spacing w:line="276" w:lineRule="auto"/>
        <w:jc w:val="both"/>
        <w:rPr>
          <w:rFonts w:asciiTheme="minorHAnsi" w:hAnsiTheme="minorHAnsi" w:eastAsiaTheme="minorEastAsia" w:cstheme="minorBidi"/>
          <w:color w:val="000000"/>
          <w:sz w:val="24"/>
          <w:szCs w:val="24"/>
        </w:rPr>
      </w:pPr>
    </w:p>
    <w:p w:rsidRPr="00C46049" w:rsidR="008B385A" w:rsidP="0436316A" w:rsidRDefault="5EA10E28" w14:paraId="6A76AC49" w14:textId="77777777">
      <w:pPr>
        <w:pStyle w:val="Heading2"/>
        <w:spacing w:line="276" w:lineRule="auto"/>
        <w:jc w:val="both"/>
        <w:rPr>
          <w:rFonts w:ascii="Calibri" w:hAnsi="Calibri" w:eastAsia="" w:cs="Arial" w:asciiTheme="minorAscii" w:hAnsiTheme="minorAscii" w:eastAsiaTheme="minorEastAsia" w:cstheme="minorBidi"/>
          <w:sz w:val="24"/>
          <w:szCs w:val="24"/>
        </w:rPr>
      </w:pPr>
      <w:bookmarkStart w:name="_Toc1358630429" w:id="131"/>
      <w:bookmarkStart w:name="_Toc1542111177" w:id="317089784"/>
      <w:r w:rsidRPr="21C863CE" w:rsidR="21C863CE">
        <w:rPr>
          <w:rFonts w:ascii="Calibri" w:hAnsi="Calibri" w:eastAsia="" w:cs="Arial" w:asciiTheme="minorAscii" w:hAnsiTheme="minorAscii" w:eastAsiaTheme="minorEastAsia" w:cstheme="minorBidi"/>
          <w:sz w:val="24"/>
          <w:szCs w:val="24"/>
        </w:rPr>
        <w:t xml:space="preserve">Fitness </w:t>
      </w:r>
      <w:r w:rsidRPr="21C863CE" w:rsidR="21C863CE">
        <w:rPr>
          <w:rFonts w:ascii="Calibri" w:hAnsi="Calibri" w:eastAsia="" w:cs="Arial" w:asciiTheme="minorAscii" w:hAnsiTheme="minorAscii" w:eastAsiaTheme="minorEastAsia" w:cstheme="minorBidi"/>
          <w:sz w:val="24"/>
          <w:szCs w:val="24"/>
        </w:rPr>
        <w:t>pal</w:t>
      </w:r>
      <w:bookmarkEnd w:id="131"/>
      <w:bookmarkEnd w:id="317089784"/>
    </w:p>
    <w:p w:rsidRPr="00C46049" w:rsidR="00CD7A07" w:rsidP="17876CAC" w:rsidRDefault="19481F42" w14:paraId="3E3D9142" w14:textId="137BD519">
      <w:pPr>
        <w:spacing w:line="276"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Fitness </w:t>
      </w:r>
      <w:r w:rsidRPr="21C863CE" w:rsidR="21C863CE">
        <w:rPr>
          <w:rFonts w:ascii="Calibri" w:hAnsi="Calibri" w:eastAsia="" w:cs="Arial" w:asciiTheme="minorAscii" w:hAnsiTheme="minorAscii" w:eastAsiaTheme="minorEastAsia" w:cstheme="minorBidi"/>
          <w:sz w:val="24"/>
          <w:szCs w:val="24"/>
        </w:rPr>
        <w:t>pal</w:t>
      </w:r>
      <w:r w:rsidRPr="21C863CE" w:rsidR="21C863CE">
        <w:rPr>
          <w:rFonts w:ascii="Calibri" w:hAnsi="Calibri" w:eastAsia="" w:cs="Arial" w:asciiTheme="minorAscii" w:hAnsiTheme="minorAscii" w:eastAsiaTheme="minorEastAsia" w:cstheme="minorBidi"/>
          <w:sz w:val="24"/>
          <w:szCs w:val="24"/>
        </w:rPr>
        <w:t xml:space="preserve"> records the calories in meals. The user chooses how many calories they want to eat per day based on several questions that </w:t>
      </w:r>
      <w:r w:rsidRPr="21C863CE" w:rsidR="21C863CE">
        <w:rPr>
          <w:rFonts w:ascii="Calibri" w:hAnsi="Calibri" w:eastAsia="" w:cs="Arial" w:asciiTheme="minorAscii" w:hAnsiTheme="minorAscii" w:eastAsiaTheme="minorEastAsia" w:cstheme="minorBidi"/>
          <w:sz w:val="24"/>
          <w:szCs w:val="24"/>
        </w:rPr>
        <w:t>find</w:t>
      </w:r>
      <w:r w:rsidRPr="21C863CE" w:rsidR="21C863CE">
        <w:rPr>
          <w:rFonts w:ascii="Calibri" w:hAnsi="Calibri" w:eastAsia="" w:cs="Arial" w:asciiTheme="minorAscii" w:hAnsiTheme="minorAscii" w:eastAsiaTheme="minorEastAsia" w:cstheme="minorBidi"/>
          <w:sz w:val="24"/>
          <w:szCs w:val="24"/>
        </w:rPr>
        <w:t xml:space="preserve"> their fitness goals.</w:t>
      </w:r>
    </w:p>
    <w:p w:rsidRPr="00C46049" w:rsidR="00CD7A07" w:rsidP="005A4E07" w:rsidRDefault="00CD7A07" w14:paraId="50E407FF" w14:textId="49ED12B9">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 xml:space="preserve">It allows the user to pick between </w:t>
      </w:r>
      <w:r w:rsidRPr="19481F42" w:rsidR="0065296B">
        <w:rPr>
          <w:rFonts w:asciiTheme="minorHAnsi" w:hAnsiTheme="minorHAnsi" w:eastAsiaTheme="minorEastAsia" w:cstheme="minorBidi"/>
          <w:sz w:val="24"/>
          <w:szCs w:val="24"/>
        </w:rPr>
        <w:t>four</w:t>
      </w:r>
      <w:r w:rsidRPr="19481F42">
        <w:rPr>
          <w:rFonts w:asciiTheme="minorHAnsi" w:hAnsiTheme="minorHAnsi" w:eastAsiaTheme="minorEastAsia" w:cstheme="minorBidi"/>
          <w:sz w:val="24"/>
          <w:szCs w:val="24"/>
        </w:rPr>
        <w:t xml:space="preserve"> meals:</w:t>
      </w:r>
      <w:r w:rsidRPr="19481F42" w:rsidR="0065296B">
        <w:rPr>
          <w:rFonts w:asciiTheme="minorHAnsi" w:hAnsiTheme="minorHAnsi" w:eastAsiaTheme="minorEastAsia" w:cstheme="minorBidi"/>
          <w:sz w:val="24"/>
          <w:szCs w:val="24"/>
        </w:rPr>
        <w:t xml:space="preserve"> </w:t>
      </w:r>
      <w:r w:rsidRPr="19481F42">
        <w:rPr>
          <w:rFonts w:asciiTheme="minorHAnsi" w:hAnsiTheme="minorHAnsi" w:eastAsiaTheme="minorEastAsia" w:cstheme="minorBidi"/>
          <w:sz w:val="24"/>
          <w:szCs w:val="24"/>
        </w:rPr>
        <w:t>breakfast, lunch, dinner, snack</w:t>
      </w:r>
      <w:r w:rsidRPr="00C46049">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297C43BF" wp14:editId="1F3FD22D">
                <wp:simplePos x="0" y="0"/>
                <wp:positionH relativeFrom="column">
                  <wp:posOffset>1</wp:posOffset>
                </wp:positionH>
                <wp:positionV relativeFrom="paragraph">
                  <wp:posOffset>1498600</wp:posOffset>
                </wp:positionV>
                <wp:extent cx="635" cy="12700"/>
                <wp:effectExtent l="0" t="0" r="0" b="0"/>
                <wp:wrapTopAndBottom distT="0" distB="0"/>
                <wp:docPr id="1440697499" name="Rectangle 1440697499"/>
                <wp:cNvGraphicFramePr/>
                <a:graphic xmlns:a="http://schemas.openxmlformats.org/drawingml/2006/main">
                  <a:graphicData uri="http://schemas.microsoft.com/office/word/2010/wordprocessingShape">
                    <wps:wsp>
                      <wps:cNvSpPr/>
                      <wps:spPr>
                        <a:xfrm>
                          <a:off x="3801045" y="3779683"/>
                          <a:ext cx="3089910" cy="635"/>
                        </a:xfrm>
                        <a:prstGeom prst="rect">
                          <a:avLst/>
                        </a:prstGeom>
                        <a:solidFill>
                          <a:srgbClr val="FFFFFF"/>
                        </a:solidFill>
                        <a:ln>
                          <a:noFill/>
                        </a:ln>
                      </wps:spPr>
                      <wps:txbx>
                        <w:txbxContent>
                          <w:p w:rsidR="00CD7A07" w:rsidP="00CD7A07" w:rsidRDefault="00CD7A07" w14:paraId="3677140E" w14:textId="77777777">
                            <w:pPr>
                              <w:spacing w:after="200"/>
                              <w:textDirection w:val="btLr"/>
                            </w:pPr>
                            <w:r>
                              <w:rPr>
                                <w:rFonts w:ascii="Teko" w:hAnsi="Teko" w:eastAsia="Teko" w:cs="Teko"/>
                                <w:color w:val="1F497D"/>
                                <w:sz w:val="16"/>
                              </w:rPr>
                              <w:t xml:space="preserve">Fitness pal pictures </w:t>
                            </w:r>
                          </w:p>
                        </w:txbxContent>
                      </wps:txbx>
                      <wps:bodyPr spcFirstLastPara="1" wrap="square" lIns="0" tIns="0" rIns="0" bIns="0" anchor="t" anchorCtr="0">
                        <a:noAutofit/>
                      </wps:bodyPr>
                    </wps:wsp>
                  </a:graphicData>
                </a:graphic>
              </wp:anchor>
            </w:drawing>
          </mc:Choice>
          <mc:Fallback>
            <w:pict w14:anchorId="677EC4E3">
              <v:rect id="Rectangle 1440697499" style="position:absolute;left:0;text-align:left;margin-left:0;margin-top:118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w14:anchorId="297C43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">
                <v:textbox inset="0,0,0,0">
                  <w:txbxContent>
                    <w:p w:rsidR="00CD7A07" w:rsidP="00CD7A07" w:rsidRDefault="00CD7A07" w14:paraId="07B488CC" w14:textId="77777777">
                      <w:pPr>
                        <w:spacing w:after="200"/>
                        <w:textDirection w:val="btLr"/>
                      </w:pPr>
                      <w:r>
                        <w:rPr>
                          <w:rFonts w:ascii="Teko" w:hAnsi="Teko" w:eastAsia="Teko" w:cs="Teko"/>
                          <w:color w:val="1F497D"/>
                          <w:sz w:val="16"/>
                        </w:rPr>
                        <w:t xml:space="preserve">Fitness pal pictures </w:t>
                      </w:r>
                    </w:p>
                  </w:txbxContent>
                </v:textbox>
                <w10:wrap type="topAndBottom"/>
              </v:rect>
            </w:pict>
          </mc:Fallback>
        </mc:AlternateContent>
      </w:r>
    </w:p>
    <w:p w:rsidRPr="00C46049" w:rsidR="0065296B" w:rsidP="005A4E07" w:rsidRDefault="19481F42" w14:paraId="7DA0CBD0" w14:textId="7790B8D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Once they have picked the meal, they can search through a database of food that will tell them about the calories for the food items, accounting for the number of portions eaten. The total calories are then subtracted from the user’s daily calorie goal.</w:t>
      </w:r>
    </w:p>
    <w:tbl>
      <w:tblPr>
        <w:tblW w:w="643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18"/>
        <w:gridCol w:w="3218"/>
      </w:tblGrid>
      <w:tr w:rsidRPr="00C46049" w:rsidR="000F0665" w:rsidTr="180C91C6" w14:paraId="345F8ED5" w14:textId="77777777">
        <w:trPr>
          <w:jc w:val="center"/>
        </w:trPr>
        <w:tc>
          <w:tcPr>
            <w:tcW w:w="3218" w:type="dxa"/>
          </w:tcPr>
          <w:p w:rsidRPr="00C46049" w:rsidR="000F0665" w:rsidP="00823A62" w:rsidRDefault="19481F42" w14:paraId="42B9CB7F"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Pros</w:t>
            </w:r>
          </w:p>
        </w:tc>
        <w:tc>
          <w:tcPr>
            <w:tcW w:w="3218" w:type="dxa"/>
          </w:tcPr>
          <w:p w:rsidRPr="00C46049" w:rsidR="000F0665" w:rsidP="00823A62" w:rsidRDefault="19481F42" w14:paraId="6CC09D4D"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Cons</w:t>
            </w:r>
          </w:p>
        </w:tc>
      </w:tr>
      <w:tr w:rsidRPr="00C46049" w:rsidR="000F0665" w:rsidTr="180C91C6" w14:paraId="2019819D" w14:textId="77777777">
        <w:trPr>
          <w:jc w:val="center"/>
        </w:trPr>
        <w:tc>
          <w:tcPr>
            <w:tcW w:w="3218" w:type="dxa"/>
          </w:tcPr>
          <w:p w:rsidRPr="00C46049" w:rsidR="000F0665" w:rsidP="00823A62" w:rsidRDefault="180C91C6" w14:paraId="50F73E98"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80C91C6">
              <w:rPr>
                <w:rFonts w:asciiTheme="minorHAnsi" w:hAnsiTheme="minorHAnsi" w:eastAsiaTheme="minorEastAsia" w:cstheme="minorBidi"/>
                <w:color w:val="000000" w:themeColor="text1"/>
                <w:sz w:val="24"/>
                <w:szCs w:val="24"/>
              </w:rPr>
              <w:t>Effectively</w:t>
            </w:r>
            <w:r w:rsidRPr="180C91C6">
              <w:rPr>
                <w:rFonts w:asciiTheme="minorHAnsi" w:hAnsiTheme="minorHAnsi" w:eastAsiaTheme="minorEastAsia" w:cstheme="minorBidi"/>
                <w:b/>
                <w:bCs/>
                <w:color w:val="000000" w:themeColor="text1"/>
                <w:sz w:val="24"/>
                <w:szCs w:val="24"/>
              </w:rPr>
              <w:t xml:space="preserve"> </w:t>
            </w:r>
            <w:r w:rsidRPr="180C91C6">
              <w:rPr>
                <w:rFonts w:asciiTheme="minorHAnsi" w:hAnsiTheme="minorHAnsi" w:eastAsiaTheme="minorEastAsia" w:cstheme="minorBidi"/>
                <w:color w:val="000000" w:themeColor="text1"/>
                <w:sz w:val="24"/>
                <w:szCs w:val="24"/>
              </w:rPr>
              <w:t>tracks calories consumed</w:t>
            </w:r>
          </w:p>
        </w:tc>
        <w:tc>
          <w:tcPr>
            <w:tcW w:w="3218" w:type="dxa"/>
          </w:tcPr>
          <w:p w:rsidRPr="00C46049" w:rsidR="000F0665" w:rsidP="00823A62" w:rsidRDefault="19481F42" w14:paraId="3829366B"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Cannot track workouts for which a separate app is needed, which is inconvenient.</w:t>
            </w:r>
          </w:p>
        </w:tc>
      </w:tr>
      <w:tr w:rsidRPr="00C46049" w:rsidR="000F0665" w:rsidTr="180C91C6" w14:paraId="28D0B197" w14:textId="77777777">
        <w:trPr>
          <w:jc w:val="center"/>
        </w:trPr>
        <w:tc>
          <w:tcPr>
            <w:tcW w:w="3218" w:type="dxa"/>
          </w:tcPr>
          <w:p w:rsidRPr="00C46049" w:rsidR="000F0665" w:rsidP="00823A62" w:rsidRDefault="19481F42" w14:paraId="0D8E163E"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Displays the calories in a pie chart</w:t>
            </w:r>
          </w:p>
        </w:tc>
        <w:tc>
          <w:tcPr>
            <w:tcW w:w="3218" w:type="dxa"/>
          </w:tcPr>
          <w:p w:rsidRPr="00C46049" w:rsidR="000F0665" w:rsidP="00823A62" w:rsidRDefault="19481F42" w14:paraId="1EF7F076"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User cannot manually enter calories if not in search bank</w:t>
            </w:r>
          </w:p>
        </w:tc>
      </w:tr>
      <w:tr w:rsidRPr="00C46049" w:rsidR="000F0665" w:rsidTr="180C91C6" w14:paraId="326B7BE0" w14:textId="77777777">
        <w:trPr>
          <w:jc w:val="center"/>
        </w:trPr>
        <w:tc>
          <w:tcPr>
            <w:tcW w:w="3218" w:type="dxa"/>
          </w:tcPr>
          <w:p w:rsidRPr="00C46049" w:rsidR="000F0665" w:rsidP="00823A62" w:rsidRDefault="000F0665" w14:paraId="6939B5B6"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p>
        </w:tc>
        <w:tc>
          <w:tcPr>
            <w:tcW w:w="3218" w:type="dxa"/>
          </w:tcPr>
          <w:p w:rsidRPr="00C46049" w:rsidR="000F0665" w:rsidP="00823A62" w:rsidRDefault="19481F42" w14:paraId="65FCE85F" w14:textId="77777777">
            <w:pPr>
              <w:pBdr>
                <w:top w:val="nil"/>
                <w:left w:val="nil"/>
                <w:bottom w:val="nil"/>
                <w:right w:val="nil"/>
                <w:between w:val="nil"/>
              </w:pBdr>
              <w:tabs>
                <w:tab w:val="left" w:pos="7478"/>
              </w:tabs>
              <w:spacing w:line="276" w:lineRule="auto"/>
              <w:jc w:val="both"/>
              <w:rPr>
                <w:rFonts w:asciiTheme="minorHAnsi" w:hAnsiTheme="minorHAnsi" w:eastAsiaTheme="minorEastAsia" w:cstheme="minorBidi"/>
                <w:color w:val="000000"/>
                <w:sz w:val="24"/>
                <w:szCs w:val="24"/>
              </w:rPr>
            </w:pPr>
            <w:r w:rsidRPr="19481F42">
              <w:rPr>
                <w:rFonts w:asciiTheme="minorHAnsi" w:hAnsiTheme="minorHAnsi" w:eastAsiaTheme="minorEastAsia" w:cstheme="minorBidi"/>
                <w:color w:val="000000" w:themeColor="text1"/>
                <w:sz w:val="24"/>
                <w:szCs w:val="24"/>
              </w:rPr>
              <w:t>Cannot track or record workouts</w:t>
            </w:r>
          </w:p>
        </w:tc>
      </w:tr>
    </w:tbl>
    <w:p w:rsidRPr="00C46049" w:rsidR="00833774" w:rsidP="21C863CE" w:rsidRDefault="5EA10E28" w14:paraId="32A36A2A" w14:textId="77777777">
      <w:pPr>
        <w:pStyle w:val="Heading2"/>
        <w:spacing w:line="276" w:lineRule="auto"/>
        <w:jc w:val="both"/>
        <w:rPr>
          <w:rFonts w:ascii="Calibri" w:hAnsi="Calibri" w:eastAsia="" w:cs="Arial" w:asciiTheme="minorAscii" w:hAnsiTheme="minorAscii" w:eastAsiaTheme="minorEastAsia" w:cstheme="minorBidi"/>
          <w:sz w:val="24"/>
          <w:szCs w:val="24"/>
        </w:rPr>
        <w:pPrChange w:author="H Hijazi" w:date="2023-11-04T21:34:00Z" w:id="132">
          <w:pPr>
            <w:pStyle w:val="Heading2"/>
            <w:spacing w:line="276" w:lineRule="auto"/>
          </w:pPr>
        </w:pPrChange>
      </w:pPr>
      <w:bookmarkStart w:name="_Toc1830276005" w:id="133"/>
      <w:bookmarkStart w:name="_Toc88450457" w:id="447973658"/>
      <w:r w:rsidRPr="21C863CE" w:rsidR="21C863CE">
        <w:rPr>
          <w:rFonts w:ascii="Calibri" w:hAnsi="Calibri" w:eastAsia="" w:cs="Arial" w:asciiTheme="minorAscii" w:hAnsiTheme="minorAscii" w:eastAsiaTheme="minorEastAsia" w:cstheme="minorBidi"/>
          <w:sz w:val="24"/>
          <w:szCs w:val="24"/>
        </w:rPr>
        <w:t>Home workout</w:t>
      </w:r>
      <w:bookmarkEnd w:id="133"/>
      <w:bookmarkEnd w:id="447973658"/>
    </w:p>
    <w:p w:rsidRPr="00C46049" w:rsidR="000D4304" w:rsidRDefault="19481F42" w14:paraId="5423F181" w14:textId="77777777">
      <w:pPr>
        <w:spacing w:line="276" w:lineRule="auto"/>
        <w:jc w:val="both"/>
        <w:rPr>
          <w:rFonts w:asciiTheme="minorHAnsi" w:hAnsiTheme="minorHAnsi" w:eastAsiaTheme="minorEastAsia" w:cstheme="minorBidi"/>
          <w:sz w:val="24"/>
          <w:szCs w:val="24"/>
        </w:rPr>
        <w:pPrChange w:author="H Hijazi" w:date="2023-11-04T21:34:00Z" w:id="134">
          <w:pPr>
            <w:spacing w:line="276" w:lineRule="auto"/>
          </w:pPr>
        </w:pPrChange>
      </w:pPr>
      <w:r w:rsidRPr="19481F42">
        <w:rPr>
          <w:rFonts w:asciiTheme="minorHAnsi" w:hAnsiTheme="minorHAnsi" w:eastAsiaTheme="minorEastAsia" w:cstheme="minorBidi"/>
          <w:sz w:val="24"/>
          <w:szCs w:val="24"/>
        </w:rPr>
        <w:t>This app has pre-suggested workouts and training plans that the user can select. However, they are only for exercise at home and not for the gym. Also, the user cannot add their own workouts or edit the existing workouts. It is useful in having a set plan for beginners to start exercising and stick to a regime. However, for someone seriously interested in fitness, it is not useful because the options are too limited and restrictive.</w:t>
      </w:r>
    </w:p>
    <w:tbl>
      <w:tblPr>
        <w:tblW w:w="643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218"/>
        <w:gridCol w:w="3218"/>
      </w:tblGrid>
      <w:tr w:rsidRPr="00C46049" w:rsidR="000D4304" w:rsidTr="19481F42" w14:paraId="55982172" w14:textId="77777777">
        <w:trPr>
          <w:jc w:val="center"/>
        </w:trPr>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01F4CA9E"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Pros</w:t>
            </w:r>
          </w:p>
        </w:tc>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270DC054"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Cons</w:t>
            </w:r>
          </w:p>
        </w:tc>
      </w:tr>
      <w:tr w:rsidRPr="00C46049" w:rsidR="000D4304" w:rsidTr="19481F42" w14:paraId="350CE976" w14:textId="77777777">
        <w:trPr>
          <w:jc w:val="center"/>
        </w:trPr>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4847F578"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Offers a training plan</w:t>
            </w:r>
          </w:p>
        </w:tc>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0BA0DB62"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Does not record calories or offer diet plans, which is very inconvenient</w:t>
            </w:r>
          </w:p>
        </w:tc>
      </w:tr>
      <w:tr w:rsidRPr="00C46049" w:rsidR="000D4304" w:rsidTr="19481F42" w14:paraId="77C18EAB" w14:textId="77777777">
        <w:trPr>
          <w:jc w:val="center"/>
        </w:trPr>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4B6529CF"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Displays what muscle/area is being worked</w:t>
            </w:r>
          </w:p>
        </w:tc>
        <w:tc>
          <w:tcPr>
            <w:tcW w:w="32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C46049" w:rsidR="000D4304" w:rsidP="00823A62" w:rsidRDefault="19481F42" w14:paraId="0301D128" w14:textId="77777777">
            <w:pPr>
              <w:spacing w:line="276" w:lineRule="auto"/>
              <w:jc w:val="both"/>
              <w:rPr>
                <w:rFonts w:asciiTheme="minorHAnsi" w:hAnsiTheme="minorHAnsi" w:eastAsiaTheme="minorEastAsia" w:cstheme="minorBidi"/>
                <w:sz w:val="24"/>
                <w:szCs w:val="24"/>
              </w:rPr>
            </w:pPr>
            <w:r w:rsidRPr="19481F42">
              <w:rPr>
                <w:rFonts w:asciiTheme="minorHAnsi" w:hAnsiTheme="minorHAnsi" w:eastAsiaTheme="minorEastAsia" w:cstheme="minorBidi"/>
                <w:sz w:val="24"/>
                <w:szCs w:val="24"/>
              </w:rPr>
              <w:t>As the name suggests, it only records home workouts and so is useless for people who also go to the gym</w:t>
            </w:r>
          </w:p>
        </w:tc>
      </w:tr>
    </w:tbl>
    <w:p w:rsidRPr="00C46049" w:rsidR="004352A9" w:rsidRDefault="004352A9" w14:paraId="72DD2454" w14:textId="77777777">
      <w:pPr>
        <w:pStyle w:val="Heading1"/>
        <w:spacing w:line="276" w:lineRule="auto"/>
        <w:jc w:val="both"/>
        <w:rPr>
          <w:rFonts w:asciiTheme="minorHAnsi" w:hAnsiTheme="minorHAnsi" w:eastAsiaTheme="minorEastAsia" w:cstheme="minorBidi"/>
          <w:sz w:val="24"/>
          <w:szCs w:val="24"/>
        </w:rPr>
        <w:pPrChange w:author="H Hijazi" w:date="2023-11-04T21:34:00Z" w:id="135">
          <w:pPr>
            <w:pStyle w:val="Heading1"/>
            <w:spacing w:line="276" w:lineRule="auto"/>
          </w:pPr>
        </w:pPrChange>
      </w:pPr>
    </w:p>
    <w:p w:rsidRPr="00C46049" w:rsidR="002C2D7D" w:rsidP="21C863CE" w:rsidRDefault="5EA10E28" w14:paraId="675DB1A7" w14:textId="1A403F32">
      <w:pPr>
        <w:pStyle w:val="Heading2"/>
        <w:spacing w:line="276" w:lineRule="auto"/>
        <w:jc w:val="both"/>
        <w:rPr>
          <w:rFonts w:ascii="Calibri" w:hAnsi="Calibri" w:eastAsia="" w:cs="Arial" w:asciiTheme="minorAscii" w:hAnsiTheme="minorAscii" w:eastAsiaTheme="minorEastAsia" w:cstheme="minorBidi"/>
          <w:sz w:val="24"/>
          <w:szCs w:val="24"/>
        </w:rPr>
        <w:pPrChange w:author="H Hijazi" w:date="2023-11-04T21:34:00Z" w:id="136">
          <w:pPr>
            <w:pStyle w:val="Heading2"/>
            <w:spacing w:line="276" w:lineRule="auto"/>
          </w:pPr>
        </w:pPrChange>
      </w:pPr>
      <w:bookmarkStart w:name="_Toc1900313872" w:id="137"/>
      <w:bookmarkStart w:name="_Toc146658956" w:id="138"/>
      <w:bookmarkStart w:name="_Toc276165663" w:id="1476921765"/>
      <w:r w:rsidRPr="21C863CE" w:rsidR="21C863CE">
        <w:rPr>
          <w:rFonts w:ascii="Calibri" w:hAnsi="Calibri" w:eastAsia="" w:cs="Arial" w:asciiTheme="minorAscii" w:hAnsiTheme="minorAscii" w:eastAsiaTheme="minorEastAsia" w:cstheme="minorBidi"/>
          <w:sz w:val="24"/>
          <w:szCs w:val="24"/>
        </w:rPr>
        <w:t>Muscle booster</w:t>
      </w:r>
      <w:bookmarkEnd w:id="137"/>
      <w:bookmarkEnd w:id="1476921765"/>
    </w:p>
    <w:p w:rsidRPr="00C46049" w:rsidR="00CF6813" w:rsidRDefault="19481F42" w14:paraId="3E4A2A8D" w14:textId="77777777">
      <w:pPr>
        <w:spacing w:line="276" w:lineRule="auto"/>
        <w:jc w:val="both"/>
        <w:rPr>
          <w:rFonts w:asciiTheme="minorHAnsi" w:hAnsiTheme="minorHAnsi" w:eastAsiaTheme="minorEastAsia" w:cstheme="minorBidi"/>
          <w:sz w:val="24"/>
          <w:szCs w:val="24"/>
        </w:rPr>
        <w:pPrChange w:author="H Hijazi" w:date="2023-11-04T21:34:00Z" w:id="139">
          <w:pPr>
            <w:spacing w:line="276" w:lineRule="auto"/>
          </w:pPr>
        </w:pPrChange>
      </w:pPr>
      <w:r w:rsidRPr="19481F42">
        <w:rPr>
          <w:rFonts w:asciiTheme="minorHAnsi" w:hAnsiTheme="minorHAnsi" w:eastAsiaTheme="minorEastAsia" w:cstheme="minorBidi"/>
          <w:sz w:val="24"/>
          <w:szCs w:val="24"/>
        </w:rPr>
        <w:t xml:space="preserve">This app asks the user questions to gauge their level of fitness. </w:t>
      </w:r>
    </w:p>
    <w:p w:rsidRPr="00C46049" w:rsidR="00CF6813" w:rsidRDefault="19481F42" w14:paraId="3E4F2E9A" w14:textId="77777777">
      <w:pPr>
        <w:spacing w:line="276" w:lineRule="auto"/>
        <w:jc w:val="both"/>
        <w:rPr>
          <w:rFonts w:asciiTheme="minorHAnsi" w:hAnsiTheme="minorHAnsi" w:eastAsiaTheme="minorEastAsia" w:cstheme="minorBidi"/>
          <w:sz w:val="24"/>
          <w:szCs w:val="24"/>
        </w:rPr>
        <w:pPrChange w:author="H Hijazi" w:date="2023-11-04T21:34:00Z" w:id="140">
          <w:pPr>
            <w:spacing w:line="276" w:lineRule="auto"/>
          </w:pPr>
        </w:pPrChange>
      </w:pPr>
      <w:r w:rsidRPr="19481F42">
        <w:rPr>
          <w:rFonts w:asciiTheme="minorHAnsi" w:hAnsiTheme="minorHAnsi" w:eastAsiaTheme="minorEastAsia" w:cstheme="minorBidi"/>
          <w:sz w:val="24"/>
          <w:szCs w:val="24"/>
        </w:rPr>
        <w:t>In my opinion the questions are slightly tailored to the gym so people who work out at home with no equipment may be judged as amateurs even if they’re not - however this point may be unavoidable in my code too.</w:t>
      </w:r>
    </w:p>
    <w:p w:rsidRPr="00C46049" w:rsidR="00CF6813" w:rsidRDefault="19481F42" w14:paraId="7EBB9971" w14:textId="77777777">
      <w:pPr>
        <w:spacing w:line="276" w:lineRule="auto"/>
        <w:jc w:val="both"/>
        <w:rPr>
          <w:rFonts w:asciiTheme="minorHAnsi" w:hAnsiTheme="minorHAnsi" w:eastAsiaTheme="minorEastAsia" w:cstheme="minorBidi"/>
          <w:sz w:val="24"/>
          <w:szCs w:val="24"/>
        </w:rPr>
        <w:pPrChange w:author="H Hijazi" w:date="2023-11-04T21:34:00Z" w:id="141">
          <w:pPr>
            <w:spacing w:line="276" w:lineRule="auto"/>
          </w:pPr>
        </w:pPrChange>
      </w:pPr>
      <w:r w:rsidRPr="19481F42">
        <w:rPr>
          <w:rFonts w:asciiTheme="minorHAnsi" w:hAnsiTheme="minorHAnsi" w:eastAsiaTheme="minorEastAsia" w:cstheme="minorBidi"/>
          <w:sz w:val="24"/>
          <w:szCs w:val="24"/>
        </w:rPr>
        <w:t xml:space="preserve"> It has a quite nice display of different muscle groups the user can train, with the option to select single or multiple muscles to train at one time; this is something that I might incorporate into my program. </w:t>
      </w:r>
    </w:p>
    <w:p w:rsidRPr="00C46049" w:rsidR="00CF6813" w:rsidRDefault="19481F42" w14:paraId="7DFA7989" w14:textId="77777777">
      <w:pPr>
        <w:spacing w:line="276" w:lineRule="auto"/>
        <w:jc w:val="both"/>
        <w:rPr>
          <w:rFonts w:asciiTheme="minorHAnsi" w:hAnsiTheme="minorHAnsi" w:eastAsiaTheme="minorEastAsia" w:cstheme="minorBidi"/>
          <w:sz w:val="24"/>
          <w:szCs w:val="24"/>
        </w:rPr>
        <w:pPrChange w:author="H Hijazi" w:date="2023-11-04T21:34:00Z" w:id="142">
          <w:pPr>
            <w:spacing w:line="276" w:lineRule="auto"/>
          </w:pPr>
        </w:pPrChange>
      </w:pPr>
      <w:r w:rsidRPr="19481F42">
        <w:rPr>
          <w:rFonts w:asciiTheme="minorHAnsi" w:hAnsiTheme="minorHAnsi" w:eastAsiaTheme="minorEastAsia" w:cstheme="minorBidi"/>
          <w:sz w:val="24"/>
          <w:szCs w:val="24"/>
        </w:rPr>
        <w:t>The layout of the workouts with a separate frame appearing when the workout is clicked is also nice, which I may choose to adopt.</w:t>
      </w:r>
    </w:p>
    <w:p w:rsidRPr="00C46049" w:rsidR="00CF6813" w:rsidRDefault="19481F42" w14:paraId="0D1575C8" w14:textId="77777777">
      <w:pPr>
        <w:spacing w:line="276" w:lineRule="auto"/>
        <w:jc w:val="both"/>
        <w:rPr>
          <w:rFonts w:asciiTheme="minorHAnsi" w:hAnsiTheme="minorHAnsi" w:eastAsiaTheme="minorEastAsia" w:cstheme="minorBidi"/>
          <w:sz w:val="24"/>
          <w:szCs w:val="24"/>
        </w:rPr>
        <w:pPrChange w:author="H Hijazi" w:date="2023-11-04T21:34:00Z" w:id="143">
          <w:pPr>
            <w:spacing w:line="276" w:lineRule="auto"/>
          </w:pPr>
        </w:pPrChange>
      </w:pPr>
      <w:r w:rsidRPr="19481F42">
        <w:rPr>
          <w:rFonts w:asciiTheme="minorHAnsi" w:hAnsiTheme="minorHAnsi" w:eastAsiaTheme="minorEastAsia" w:cstheme="minorBidi"/>
          <w:sz w:val="24"/>
          <w:szCs w:val="24"/>
        </w:rPr>
        <w:t>It also splits the workouts into morning workouts and evening, lengthy workouts in a calendar format that I also would possibly adopt using the “calendar” module of python. This app is one of the best apps I’ve seen so far for recording workouts.</w:t>
      </w:r>
    </w:p>
    <w:p w:rsidRPr="00C46049" w:rsidR="002C2D7D" w:rsidRDefault="002C2D7D" w14:paraId="0DE21663" w14:textId="77777777">
      <w:pPr>
        <w:spacing w:line="276" w:lineRule="auto"/>
        <w:jc w:val="both"/>
        <w:rPr>
          <w:rFonts w:asciiTheme="minorHAnsi" w:hAnsiTheme="minorHAnsi" w:eastAsiaTheme="minorEastAsia" w:cstheme="minorBidi"/>
          <w:sz w:val="24"/>
          <w:szCs w:val="24"/>
        </w:rPr>
        <w:pPrChange w:author="H Hijazi" w:date="2023-11-04T21:34:00Z" w:id="144">
          <w:pPr>
            <w:spacing w:line="276" w:lineRule="auto"/>
          </w:pPr>
        </w:pPrChange>
      </w:pPr>
    </w:p>
    <w:p w:rsidRPr="00C46049" w:rsidR="004352A9" w:rsidP="21C863CE" w:rsidRDefault="5EA10E28" w14:paraId="28C7A9AC" w14:textId="3FC4437C">
      <w:pPr>
        <w:pStyle w:val="Heading1"/>
        <w:spacing w:line="276" w:lineRule="auto"/>
        <w:jc w:val="both"/>
        <w:rPr>
          <w:rFonts w:ascii="Calibri" w:hAnsi="Calibri" w:eastAsia="" w:cs="Arial" w:asciiTheme="minorAscii" w:hAnsiTheme="minorAscii" w:eastAsiaTheme="minorEastAsia" w:cstheme="minorBidi"/>
          <w:sz w:val="24"/>
          <w:szCs w:val="24"/>
        </w:rPr>
        <w:pPrChange w:author="H Hijazi" w:date="2023-11-04T21:34:00Z" w:id="145">
          <w:pPr>
            <w:pStyle w:val="Heading1"/>
            <w:spacing w:line="276" w:lineRule="auto"/>
          </w:pPr>
        </w:pPrChange>
      </w:pPr>
      <w:bookmarkStart w:name="_Toc1878501404" w:id="146"/>
      <w:bookmarkStart w:name="_Toc107428509" w:id="1665387130"/>
      <w:r w:rsidRPr="21C863CE" w:rsidR="21C863CE">
        <w:rPr>
          <w:rFonts w:ascii="Calibri" w:hAnsi="Calibri" w:eastAsia="" w:cs="Arial" w:asciiTheme="minorAscii" w:hAnsiTheme="minorAscii" w:eastAsiaTheme="minorEastAsia" w:cstheme="minorBidi"/>
          <w:sz w:val="24"/>
          <w:szCs w:val="24"/>
        </w:rPr>
        <w:t>Description of current system or similar current products/games</w:t>
      </w:r>
      <w:bookmarkEnd w:id="138"/>
      <w:bookmarkEnd w:id="146"/>
      <w:bookmarkEnd w:id="1665387130"/>
    </w:p>
    <w:p w:rsidRPr="00C46049" w:rsidR="00917DDA" w:rsidP="21C863CE" w:rsidRDefault="5EA10E28" w14:paraId="0BE6B356" w14:textId="46526309">
      <w:pPr>
        <w:pStyle w:val="Heading2"/>
        <w:spacing w:line="276" w:lineRule="auto"/>
        <w:jc w:val="both"/>
        <w:rPr>
          <w:rFonts w:ascii="Calibri" w:hAnsi="Calibri" w:eastAsia="" w:cs="Arial" w:asciiTheme="minorAscii" w:hAnsiTheme="minorAscii" w:eastAsiaTheme="minorEastAsia" w:cstheme="minorBidi"/>
          <w:sz w:val="24"/>
          <w:szCs w:val="24"/>
        </w:rPr>
        <w:pPrChange w:author="H Hijazi" w:date="2023-11-04T21:34:00Z" w:id="147">
          <w:pPr>
            <w:pStyle w:val="Heading2"/>
            <w:spacing w:line="276" w:lineRule="auto"/>
          </w:pPr>
        </w:pPrChange>
      </w:pPr>
      <w:bookmarkStart w:name="_Toc227957502" w:id="148"/>
      <w:bookmarkStart w:name="_Toc1384764783" w:id="975070488"/>
      <w:r w:rsidRPr="21C863CE" w:rsidR="21C863CE">
        <w:rPr>
          <w:rFonts w:ascii="Calibri" w:hAnsi="Calibri" w:eastAsia="" w:cs="Arial" w:asciiTheme="minorAscii" w:hAnsiTheme="minorAscii" w:eastAsiaTheme="minorEastAsia" w:cstheme="minorBidi"/>
          <w:sz w:val="24"/>
          <w:szCs w:val="24"/>
        </w:rPr>
        <w:t>The problems with the current systems</w:t>
      </w:r>
      <w:bookmarkEnd w:id="148"/>
      <w:bookmarkEnd w:id="975070488"/>
    </w:p>
    <w:p w:rsidRPr="00C46049" w:rsidR="00B5160B" w:rsidRDefault="19481F42" w14:paraId="613C829D" w14:textId="77777777">
      <w:pPr>
        <w:spacing w:line="360" w:lineRule="auto"/>
        <w:jc w:val="both"/>
        <w:rPr>
          <w:rFonts w:asciiTheme="minorHAnsi" w:hAnsiTheme="minorHAnsi" w:eastAsiaTheme="minorEastAsia" w:cstheme="minorBidi"/>
          <w:sz w:val="24"/>
          <w:szCs w:val="24"/>
        </w:rPr>
        <w:pPrChange w:author="H Hijazi" w:date="2023-11-04T21:34:00Z" w:id="149">
          <w:pPr>
            <w:spacing w:line="360" w:lineRule="auto"/>
          </w:pPr>
        </w:pPrChange>
      </w:pPr>
      <w:r w:rsidRPr="19481F42">
        <w:rPr>
          <w:rFonts w:asciiTheme="minorHAnsi" w:hAnsiTheme="minorHAnsi" w:eastAsiaTheme="minorEastAsia" w:cstheme="minorBidi"/>
          <w:sz w:val="24"/>
          <w:szCs w:val="24"/>
        </w:rPr>
        <w:t>They don’t record both calorie analysis and workout analysis.</w:t>
      </w:r>
    </w:p>
    <w:p w:rsidRPr="00C46049" w:rsidR="00B5160B" w:rsidP="21C863CE" w:rsidRDefault="19481F42" w14:paraId="696BA643" w14:textId="4779BE73">
      <w:pPr>
        <w:spacing w:line="360" w:lineRule="auto"/>
        <w:jc w:val="both"/>
        <w:rPr>
          <w:rFonts w:ascii="Calibri" w:hAnsi="Calibri" w:eastAsia="" w:cs="Arial" w:asciiTheme="minorAscii" w:hAnsiTheme="minorAscii" w:eastAsiaTheme="minorEastAsia" w:cstheme="minorBidi"/>
          <w:sz w:val="24"/>
          <w:szCs w:val="24"/>
        </w:rPr>
        <w:pPrChange w:author="H Hijazi" w:date="2023-11-04T21:34:00Z" w:id="150">
          <w:pPr>
            <w:spacing w:line="360" w:lineRule="auto"/>
          </w:pPr>
        </w:pPrChange>
      </w:pPr>
      <w:r w:rsidRPr="21C863CE" w:rsidR="21C863CE">
        <w:rPr>
          <w:rFonts w:ascii="Calibri" w:hAnsi="Calibri" w:eastAsia="" w:cs="Arial" w:asciiTheme="minorAscii" w:hAnsiTheme="minorAscii" w:eastAsiaTheme="minorEastAsia" w:cstheme="minorBidi"/>
          <w:sz w:val="24"/>
          <w:szCs w:val="24"/>
        </w:rPr>
        <w:t xml:space="preserve">Most apps </w:t>
      </w:r>
      <w:r w:rsidRPr="21C863CE" w:rsidR="21C863CE">
        <w:rPr>
          <w:rFonts w:ascii="Calibri" w:hAnsi="Calibri" w:eastAsia="" w:cs="Arial" w:asciiTheme="minorAscii" w:hAnsiTheme="minorAscii" w:eastAsiaTheme="minorEastAsia" w:cstheme="minorBidi"/>
          <w:sz w:val="24"/>
          <w:szCs w:val="24"/>
        </w:rPr>
        <w:t>need</w:t>
      </w:r>
      <w:r w:rsidRPr="21C863CE" w:rsidR="21C863CE">
        <w:rPr>
          <w:rFonts w:ascii="Calibri" w:hAnsi="Calibri" w:eastAsia="" w:cs="Arial" w:asciiTheme="minorAscii" w:hAnsiTheme="minorAscii" w:eastAsiaTheme="minorEastAsia" w:cstheme="minorBidi"/>
          <w:sz w:val="24"/>
          <w:szCs w:val="24"/>
        </w:rPr>
        <w:t xml:space="preserve"> manual entering to create entire workouts.</w:t>
      </w:r>
    </w:p>
    <w:p w:rsidRPr="00C46049" w:rsidR="00B5160B" w:rsidRDefault="19481F42" w14:paraId="1A4C8662" w14:textId="77777777">
      <w:pPr>
        <w:spacing w:line="360" w:lineRule="auto"/>
        <w:jc w:val="both"/>
        <w:rPr>
          <w:rFonts w:asciiTheme="minorHAnsi" w:hAnsiTheme="minorHAnsi" w:eastAsiaTheme="minorEastAsia" w:cstheme="minorBidi"/>
          <w:sz w:val="24"/>
          <w:szCs w:val="24"/>
        </w:rPr>
        <w:pPrChange w:author="H Hijazi" w:date="2023-11-04T21:34:00Z" w:id="151">
          <w:pPr>
            <w:spacing w:line="360" w:lineRule="auto"/>
          </w:pPr>
        </w:pPrChange>
      </w:pPr>
      <w:r w:rsidRPr="19481F42">
        <w:rPr>
          <w:rFonts w:asciiTheme="minorHAnsi" w:hAnsiTheme="minorHAnsi" w:eastAsiaTheme="minorEastAsia" w:cstheme="minorBidi"/>
          <w:sz w:val="24"/>
          <w:szCs w:val="24"/>
        </w:rPr>
        <w:t xml:space="preserve">Many apps are tailored too much to one side of working out whether that be gym, home, aerobics, calisthenics (a form of strength training consisting of a variety of movements that exercise large muscle groups. These exercises are often performed rhythmically and with minimal equipment). </w:t>
      </w:r>
    </w:p>
    <w:p w:rsidRPr="00C46049" w:rsidR="00B5160B" w:rsidP="21C863CE" w:rsidRDefault="19481F42" w14:paraId="73976620" w14:textId="5230BA39">
      <w:pPr>
        <w:spacing w:line="360" w:lineRule="auto"/>
        <w:jc w:val="both"/>
        <w:rPr>
          <w:rFonts w:ascii="Calibri" w:hAnsi="Calibri" w:eastAsia="" w:cs="Arial" w:asciiTheme="minorAscii" w:hAnsiTheme="minorAscii" w:eastAsiaTheme="minorEastAsia" w:cstheme="minorBidi"/>
          <w:sz w:val="24"/>
          <w:szCs w:val="24"/>
        </w:rPr>
        <w:pPrChange w:author="H Hijazi" w:date="2023-11-04T21:34:00Z" w:id="152">
          <w:pPr>
            <w:spacing w:line="360" w:lineRule="auto"/>
          </w:pPr>
        </w:pPrChange>
      </w:pPr>
      <w:r w:rsidRPr="21C863CE" w:rsidR="21C863CE">
        <w:rPr>
          <w:rFonts w:ascii="Calibri" w:hAnsi="Calibri" w:eastAsia="" w:cs="Arial" w:asciiTheme="minorAscii" w:hAnsiTheme="minorAscii" w:eastAsiaTheme="minorEastAsia" w:cstheme="minorBidi"/>
          <w:sz w:val="24"/>
          <w:szCs w:val="24"/>
        </w:rPr>
        <w:t xml:space="preserve">This restricts variance in workouts as a combination of these is usually the most </w:t>
      </w:r>
      <w:r w:rsidRPr="21C863CE" w:rsidR="21C863CE">
        <w:rPr>
          <w:rFonts w:ascii="Calibri" w:hAnsi="Calibri" w:eastAsia="" w:cs="Arial" w:asciiTheme="minorAscii" w:hAnsiTheme="minorAscii" w:eastAsiaTheme="minorEastAsia" w:cstheme="minorBidi"/>
          <w:sz w:val="24"/>
          <w:szCs w:val="24"/>
        </w:rPr>
        <w:t>optimal</w:t>
      </w:r>
      <w:r w:rsidRPr="21C863CE" w:rsidR="21C863CE">
        <w:rPr>
          <w:rFonts w:ascii="Calibri" w:hAnsi="Calibri" w:eastAsia="" w:cs="Arial" w:asciiTheme="minorAscii" w:hAnsiTheme="minorAscii" w:eastAsiaTheme="minorEastAsia" w:cstheme="minorBidi"/>
          <w:sz w:val="24"/>
          <w:szCs w:val="24"/>
        </w:rPr>
        <w:t xml:space="preserve"> workout to do. My application might </w:t>
      </w:r>
      <w:r w:rsidRPr="21C863CE" w:rsidR="21C863CE">
        <w:rPr>
          <w:rFonts w:ascii="Calibri" w:hAnsi="Calibri" w:eastAsia="" w:cs="Arial" w:asciiTheme="minorAscii" w:hAnsiTheme="minorAscii" w:eastAsiaTheme="minorEastAsia" w:cstheme="minorBidi"/>
          <w:sz w:val="24"/>
          <w:szCs w:val="24"/>
        </w:rPr>
        <w:t>possibly solve</w:t>
      </w:r>
      <w:r w:rsidRPr="21C863CE" w:rsidR="21C863CE">
        <w:rPr>
          <w:rFonts w:ascii="Calibri" w:hAnsi="Calibri" w:eastAsia="" w:cs="Arial" w:asciiTheme="minorAscii" w:hAnsiTheme="minorAscii" w:eastAsiaTheme="minorEastAsia" w:cstheme="minorBidi"/>
          <w:sz w:val="24"/>
          <w:szCs w:val="24"/>
        </w:rPr>
        <w:t xml:space="preserve"> this problem.</w:t>
      </w:r>
    </w:p>
    <w:p w:rsidRPr="00C46049" w:rsidR="00B5160B" w:rsidP="21C863CE" w:rsidRDefault="5EA10E28" w14:paraId="6ACF84C6" w14:textId="56D4DFB8">
      <w:pPr>
        <w:pStyle w:val="Heading2"/>
        <w:jc w:val="both"/>
        <w:rPr>
          <w:rFonts w:ascii="Calibri" w:hAnsi="Calibri" w:eastAsia="" w:cs="Arial" w:asciiTheme="minorAscii" w:hAnsiTheme="minorAscii" w:eastAsiaTheme="minorEastAsia" w:cstheme="minorBidi"/>
          <w:sz w:val="24"/>
          <w:szCs w:val="24"/>
        </w:rPr>
        <w:pPrChange w:author="H Hijazi" w:date="2023-11-04T21:34:00Z" w:id="153">
          <w:pPr>
            <w:pStyle w:val="Heading2"/>
          </w:pPr>
        </w:pPrChange>
      </w:pPr>
      <w:bookmarkStart w:name="_Toc2072468828" w:id="154"/>
      <w:bookmarkStart w:name="_Toc1771934210" w:id="879848400"/>
      <w:r w:rsidRPr="21C863CE" w:rsidR="21C863CE">
        <w:rPr>
          <w:rFonts w:ascii="Calibri" w:hAnsi="Calibri" w:eastAsia="" w:cs="Arial" w:asciiTheme="minorAscii" w:hAnsiTheme="minorAscii" w:eastAsiaTheme="minorEastAsia" w:cstheme="minorBidi"/>
          <w:sz w:val="24"/>
          <w:szCs w:val="24"/>
        </w:rPr>
        <w:t>Analysis of snippets of code</w:t>
      </w:r>
      <w:bookmarkEnd w:id="154"/>
      <w:bookmarkEnd w:id="879848400"/>
    </w:p>
    <w:p w:rsidRPr="00C46049" w:rsidR="00B5160B" w:rsidRDefault="00B5160B" w14:paraId="5F701718" w14:textId="0F4C8232">
      <w:pPr>
        <w:spacing w:line="360" w:lineRule="auto"/>
        <w:jc w:val="both"/>
        <w:rPr>
          <w:rFonts w:asciiTheme="minorHAnsi" w:hAnsiTheme="minorHAnsi" w:eastAsiaTheme="minorEastAsia" w:cstheme="minorBidi"/>
          <w:sz w:val="24"/>
          <w:szCs w:val="24"/>
        </w:rPr>
        <w:pPrChange w:author="H Hijazi" w:date="2023-11-04T21:34:00Z" w:id="155">
          <w:pPr>
            <w:spacing w:line="360" w:lineRule="auto"/>
          </w:pPr>
        </w:pPrChange>
      </w:pPr>
      <w:r>
        <w:rPr>
          <w:noProof/>
        </w:rPr>
        <w:drawing>
          <wp:inline distT="0" distB="0" distL="0" distR="0" wp14:anchorId="28582378" wp14:editId="11E79751">
            <wp:extent cx="3356286" cy="3552825"/>
            <wp:effectExtent l="0" t="0" r="0" b="0"/>
            <wp:docPr id="321649869" name="Picture 32164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56286" cy="3552825"/>
                    </a:xfrm>
                    <a:prstGeom prst="rect">
                      <a:avLst/>
                    </a:prstGeom>
                  </pic:spPr>
                </pic:pic>
              </a:graphicData>
            </a:graphic>
          </wp:inline>
        </w:drawing>
      </w:r>
      <w:r>
        <w:br/>
      </w:r>
    </w:p>
    <w:p w:rsidRPr="00C46049" w:rsidR="00B5160B" w:rsidP="21C863CE" w:rsidRDefault="19481F42" w14:paraId="6C94C75F" w14:textId="37C3B62D">
      <w:pPr>
        <w:spacing w:line="360" w:lineRule="auto"/>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156">
          <w:pPr>
            <w:spacing w:line="360" w:lineRule="auto"/>
          </w:pPr>
        </w:pPrChange>
      </w:pPr>
    </w:p>
    <w:p w:rsidRPr="00C46049" w:rsidR="00B5160B" w:rsidP="17876CAC" w:rsidRDefault="19481F42" w14:paraId="715CEABB" w14:textId="4EB25341">
      <w:pPr>
        <w:spacing w:line="360" w:lineRule="auto"/>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157">
          <w:pPr>
            <w:spacing w:line="360" w:lineRule="auto"/>
          </w:pPr>
        </w:pPrChange>
      </w:pPr>
      <w:r w:rsidRPr="17876CAC" w:rsidR="17876CAC">
        <w:rPr>
          <w:rFonts w:ascii="Calibri" w:hAnsi="Calibri" w:eastAsia="" w:cs="Arial" w:asciiTheme="minorAscii" w:hAnsiTheme="minorAscii" w:eastAsiaTheme="minorEastAsia" w:cstheme="minorBidi"/>
          <w:color w:val="000000" w:themeColor="text1" w:themeTint="FF" w:themeShade="FF"/>
          <w:sz w:val="24"/>
          <w:szCs w:val="24"/>
        </w:rPr>
        <w:t xml:space="preserve">1. The idea of admin mode and user mode is an interesting concept I may choose to implement. The user enters a password that allows them access to either the owner of the app status or just a guest status and according to </w:t>
      </w:r>
      <w:r w:rsidRPr="17876CAC" w:rsidR="17876CAC">
        <w:rPr>
          <w:rFonts w:ascii="Calibri" w:hAnsi="Calibri" w:eastAsia="" w:cs="Arial" w:asciiTheme="minorAscii" w:hAnsiTheme="minorAscii" w:eastAsiaTheme="minorEastAsia" w:cstheme="minorBidi"/>
          <w:color w:val="000000" w:themeColor="text1" w:themeTint="FF" w:themeShade="FF"/>
          <w:sz w:val="24"/>
          <w:szCs w:val="24"/>
        </w:rPr>
        <w:t>distinctive features</w:t>
      </w:r>
      <w:r w:rsidRPr="17876CAC" w:rsidR="17876CAC">
        <w:rPr>
          <w:rFonts w:ascii="Calibri" w:hAnsi="Calibri" w:eastAsia="" w:cs="Arial" w:asciiTheme="minorAscii" w:hAnsiTheme="minorAscii" w:eastAsiaTheme="minorEastAsia" w:cstheme="minorBidi"/>
          <w:color w:val="000000" w:themeColor="text1" w:themeTint="FF" w:themeShade="FF"/>
          <w:sz w:val="24"/>
          <w:szCs w:val="24"/>
        </w:rPr>
        <w:t xml:space="preserve"> will be unlocked.</w:t>
      </w:r>
    </w:p>
    <w:p w:rsidRPr="00C46049" w:rsidR="00B5160B" w:rsidRDefault="19481F42" w14:paraId="2F1AB337" w14:textId="688B5FBC">
      <w:pPr>
        <w:spacing w:line="360" w:lineRule="auto"/>
        <w:jc w:val="both"/>
        <w:rPr>
          <w:rFonts w:asciiTheme="minorHAnsi" w:hAnsiTheme="minorHAnsi" w:eastAsiaTheme="minorEastAsia" w:cstheme="minorBidi"/>
          <w:color w:val="000000" w:themeColor="text1"/>
          <w:sz w:val="24"/>
          <w:szCs w:val="24"/>
        </w:rPr>
        <w:pPrChange w:author="H Hijazi" w:date="2023-11-04T21:34:00Z" w:id="158">
          <w:pPr>
            <w:spacing w:line="360" w:lineRule="auto"/>
          </w:pPr>
        </w:pPrChange>
      </w:pPr>
      <w:r w:rsidRPr="19481F42">
        <w:rPr>
          <w:rFonts w:asciiTheme="minorHAnsi" w:hAnsiTheme="minorHAnsi" w:eastAsiaTheme="minorEastAsia" w:cstheme="minorBidi"/>
          <w:color w:val="000000" w:themeColor="text1"/>
          <w:sz w:val="24"/>
          <w:szCs w:val="24"/>
        </w:rPr>
        <w:t>2. Instead of the “downline coaches” and “appointments”, as seen in</w:t>
      </w:r>
    </w:p>
    <w:p w:rsidRPr="00C46049" w:rsidR="00B5160B" w:rsidRDefault="180C91C6" w14:paraId="43D8EF86" w14:textId="3CFC180A">
      <w:pPr>
        <w:spacing w:line="360" w:lineRule="auto"/>
        <w:jc w:val="both"/>
        <w:rPr>
          <w:rFonts w:asciiTheme="minorHAnsi" w:hAnsiTheme="minorHAnsi" w:eastAsiaTheme="minorEastAsia" w:cstheme="minorBidi"/>
          <w:color w:val="000000" w:themeColor="text1"/>
          <w:sz w:val="24"/>
          <w:szCs w:val="24"/>
        </w:rPr>
        <w:pPrChange w:author="H Hijazi" w:date="2023-11-04T21:34:00Z" w:id="159">
          <w:pPr>
            <w:spacing w:line="360" w:lineRule="auto"/>
          </w:pPr>
        </w:pPrChange>
      </w:pPr>
      <w:r w:rsidRPr="180C91C6">
        <w:rPr>
          <w:rFonts w:asciiTheme="minorHAnsi" w:hAnsiTheme="minorHAnsi" w:eastAsiaTheme="minorEastAsia" w:cstheme="minorBidi"/>
          <w:color w:val="000000" w:themeColor="text1"/>
          <w:sz w:val="24"/>
          <w:szCs w:val="24"/>
        </w:rPr>
        <w:t xml:space="preserve">the snippet, I will have workouts, split, calories, charts, etc. and use a user interface that will most likely be </w:t>
      </w:r>
      <w:proofErr w:type="spellStart"/>
      <w:r w:rsidRPr="180C91C6">
        <w:rPr>
          <w:rFonts w:asciiTheme="minorHAnsi" w:hAnsiTheme="minorHAnsi" w:eastAsiaTheme="minorEastAsia" w:cstheme="minorBidi"/>
          <w:color w:val="000000" w:themeColor="text1"/>
          <w:sz w:val="24"/>
          <w:szCs w:val="24"/>
        </w:rPr>
        <w:t>tkinter</w:t>
      </w:r>
      <w:proofErr w:type="spellEnd"/>
      <w:r w:rsidRPr="180C91C6">
        <w:rPr>
          <w:rFonts w:asciiTheme="minorHAnsi" w:hAnsiTheme="minorHAnsi" w:eastAsiaTheme="minorEastAsia" w:cstheme="minorBidi"/>
          <w:color w:val="000000" w:themeColor="text1"/>
          <w:sz w:val="24"/>
          <w:szCs w:val="24"/>
        </w:rPr>
        <w:t xml:space="preserve">, but turtle and </w:t>
      </w:r>
      <w:proofErr w:type="spellStart"/>
      <w:r w:rsidRPr="180C91C6">
        <w:rPr>
          <w:rFonts w:asciiTheme="minorHAnsi" w:hAnsiTheme="minorHAnsi" w:eastAsiaTheme="minorEastAsia" w:cstheme="minorBidi"/>
          <w:color w:val="000000" w:themeColor="text1"/>
          <w:sz w:val="24"/>
          <w:szCs w:val="24"/>
        </w:rPr>
        <w:t>pygame</w:t>
      </w:r>
      <w:proofErr w:type="spellEnd"/>
      <w:r w:rsidRPr="180C91C6">
        <w:rPr>
          <w:rFonts w:asciiTheme="minorHAnsi" w:hAnsiTheme="minorHAnsi" w:eastAsiaTheme="minorEastAsia" w:cstheme="minorBidi"/>
          <w:color w:val="000000" w:themeColor="text1"/>
          <w:sz w:val="24"/>
          <w:szCs w:val="24"/>
        </w:rPr>
        <w:t xml:space="preserve"> are highly unlikely but available options</w:t>
      </w:r>
    </w:p>
    <w:p w:rsidRPr="00C46049" w:rsidR="00B5160B" w:rsidRDefault="00B5160B" w14:paraId="776F65CA" w14:textId="2FA1009E">
      <w:pPr>
        <w:spacing w:line="360" w:lineRule="auto"/>
        <w:jc w:val="both"/>
        <w:rPr>
          <w:rFonts w:asciiTheme="minorHAnsi" w:hAnsiTheme="minorHAnsi" w:eastAsiaTheme="minorEastAsia" w:cstheme="minorBidi"/>
          <w:sz w:val="24"/>
          <w:szCs w:val="24"/>
        </w:rPr>
        <w:pPrChange w:author="H Hijazi" w:date="2023-11-04T21:34:00Z" w:id="160">
          <w:pPr>
            <w:spacing w:line="360" w:lineRule="auto"/>
          </w:pPr>
        </w:pPrChange>
      </w:pPr>
    </w:p>
    <w:p w:rsidRPr="00C46049" w:rsidR="00B5160B" w:rsidP="21C863CE" w:rsidRDefault="5EA10E28" w14:paraId="22BD6E85" w14:textId="075AA555">
      <w:pPr>
        <w:pStyle w:val="Heading2"/>
        <w:jc w:val="both"/>
        <w:rPr>
          <w:rFonts w:ascii="Calibri" w:hAnsi="Calibri" w:eastAsia="" w:cs="Arial" w:asciiTheme="minorAscii" w:hAnsiTheme="minorAscii" w:eastAsiaTheme="minorEastAsia" w:cstheme="minorBidi"/>
          <w:sz w:val="24"/>
          <w:szCs w:val="24"/>
        </w:rPr>
        <w:pPrChange w:author="H Hijazi" w:date="2023-11-04T21:34:00Z" w:id="161">
          <w:pPr>
            <w:pStyle w:val="Heading2"/>
          </w:pPr>
        </w:pPrChange>
      </w:pPr>
      <w:bookmarkStart w:name="_Toc762974524" w:id="162"/>
      <w:bookmarkStart w:name="_Toc901272785" w:id="332537381"/>
      <w:r w:rsidRPr="21C863CE" w:rsidR="21C863CE">
        <w:rPr>
          <w:rFonts w:ascii="Calibri" w:hAnsi="Calibri" w:eastAsia="" w:cs="Arial" w:asciiTheme="minorAscii" w:hAnsiTheme="minorAscii" w:eastAsiaTheme="minorEastAsia" w:cstheme="minorBidi"/>
          <w:sz w:val="24"/>
          <w:szCs w:val="24"/>
          <w:lang w:val="en-US"/>
        </w:rPr>
        <w:t>Data flow diagram of an existing system</w:t>
      </w:r>
      <w:bookmarkEnd w:id="162"/>
      <w:bookmarkEnd w:id="332537381"/>
    </w:p>
    <w:p w:rsidRPr="00C46049" w:rsidR="00B5160B" w:rsidP="21C863CE" w:rsidRDefault="00B5160B" w14:paraId="67F30EC5" w14:textId="3EFDE808">
      <w:pPr>
        <w:spacing w:line="360" w:lineRule="auto"/>
        <w:jc w:val="both"/>
        <w:rPr>
          <w:rFonts w:ascii="Calibri" w:hAnsi="Calibri" w:eastAsia="" w:cs="Arial" w:asciiTheme="minorAscii" w:hAnsiTheme="minorAscii" w:eastAsiaTheme="minorEastAsia" w:cstheme="minorBidi"/>
          <w:sz w:val="24"/>
          <w:szCs w:val="24"/>
        </w:rPr>
      </w:pPr>
      <w:r>
        <w:drawing>
          <wp:inline wp14:editId="22381977" wp14:anchorId="38C7C4D7">
            <wp:extent cx="3943350" cy="3124200"/>
            <wp:effectExtent l="0" t="0" r="0" b="0"/>
            <wp:docPr id="91701804" name="Picture 91701804" descr="A diagram of a mind-muscle management system&#10;&#10;Description automatically generated" title=""/>
            <wp:cNvGraphicFramePr>
              <a:graphicFrameLocks noChangeAspect="1"/>
            </wp:cNvGraphicFramePr>
            <a:graphic>
              <a:graphicData uri="http://schemas.openxmlformats.org/drawingml/2006/picture">
                <pic:pic>
                  <pic:nvPicPr>
                    <pic:cNvPr id="0" name="Picture 91701804"/>
                    <pic:cNvPicPr/>
                  </pic:nvPicPr>
                  <pic:blipFill>
                    <a:blip r:embed="R774435e84b924f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43350" cy="3124200"/>
                    </a:xfrm>
                    <a:prstGeom prst="rect">
                      <a:avLst/>
                    </a:prstGeom>
                  </pic:spPr>
                </pic:pic>
              </a:graphicData>
            </a:graphic>
          </wp:inline>
        </w:drawing>
      </w:r>
      <w:r>
        <w:br/>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This diagram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represents</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the flow of data split into different sections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representing</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distinct parts of an existing application. The structure seemed intuitive and clever, and I plan to use some of the structure from here, for example the log-in, the members, the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machines</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and weights. Obviously, this application is built for slightly differing purposes than mine so some parts of this diagram and not relevant for me.</w:t>
      </w:r>
    </w:p>
    <w:p w:rsidRPr="00C46049" w:rsidR="00B5160B" w:rsidP="21C863CE" w:rsidRDefault="5EA10E28" w14:paraId="2FF949EB" w14:textId="10C00643">
      <w:pPr>
        <w:pStyle w:val="Heading2"/>
        <w:jc w:val="both"/>
        <w:rPr>
          <w:rFonts w:ascii="Calibri" w:hAnsi="Calibri" w:eastAsia="" w:cs="Arial" w:asciiTheme="minorAscii" w:hAnsiTheme="minorAscii" w:eastAsiaTheme="minorEastAsia" w:cstheme="minorBidi"/>
          <w:sz w:val="24"/>
          <w:szCs w:val="24"/>
        </w:rPr>
        <w:pPrChange w:author="H Hijazi" w:date="2023-11-04T21:34:00Z" w:id="164">
          <w:pPr>
            <w:pStyle w:val="Heading2"/>
          </w:pPr>
        </w:pPrChange>
      </w:pPr>
      <w:bookmarkStart w:name="_Toc1419574413" w:id="165"/>
      <w:bookmarkStart w:name="_Toc339519845" w:id="682212447"/>
      <w:r w:rsidRPr="21C863CE" w:rsidR="21C863CE">
        <w:rPr>
          <w:rFonts w:ascii="Calibri" w:hAnsi="Calibri" w:eastAsia="" w:cs="Arial" w:asciiTheme="minorAscii" w:hAnsiTheme="minorAscii" w:eastAsiaTheme="minorEastAsia" w:cstheme="minorBidi"/>
          <w:sz w:val="24"/>
          <w:szCs w:val="24"/>
        </w:rPr>
        <w:t>Additional</w:t>
      </w:r>
      <w:r w:rsidRPr="21C863CE" w:rsidR="21C863CE">
        <w:rPr>
          <w:rFonts w:ascii="Calibri" w:hAnsi="Calibri" w:eastAsia="" w:cs="Arial" w:asciiTheme="minorAscii" w:hAnsiTheme="minorAscii" w:eastAsiaTheme="minorEastAsia" w:cstheme="minorBidi"/>
          <w:sz w:val="24"/>
          <w:szCs w:val="24"/>
        </w:rPr>
        <w:t xml:space="preserve"> user requirements/limitations</w:t>
      </w:r>
      <w:bookmarkEnd w:id="165"/>
      <w:bookmarkEnd w:id="682212447"/>
      <w:r w:rsidRPr="21C863CE" w:rsidR="21C863CE">
        <w:rPr>
          <w:rFonts w:ascii="Calibri" w:hAnsi="Calibri" w:eastAsia="" w:cs="Arial" w:asciiTheme="minorAscii" w:hAnsiTheme="minorAscii" w:eastAsiaTheme="minorEastAsia" w:cstheme="minorBidi"/>
          <w:sz w:val="24"/>
          <w:szCs w:val="24"/>
        </w:rPr>
        <w:t xml:space="preserve"> </w:t>
      </w:r>
    </w:p>
    <w:p w:rsidRPr="00C46049" w:rsidR="00B5160B" w:rsidP="17876CAC" w:rsidRDefault="180C91C6" w14:paraId="4E4E4645" w14:textId="3950E0BE">
      <w:pPr>
        <w:spacing w:line="360" w:lineRule="auto"/>
        <w:jc w:val="both"/>
        <w:rPr>
          <w:rFonts w:ascii="Calibri" w:hAnsi="Calibri" w:eastAsia="" w:cs="Arial" w:asciiTheme="minorAscii" w:hAnsiTheme="minorAscii" w:eastAsiaTheme="minorEastAsia" w:cstheme="minorBidi"/>
          <w:sz w:val="24"/>
          <w:szCs w:val="24"/>
        </w:rPr>
      </w:pPr>
      <w:r w:rsidRPr="17876CAC" w:rsidR="17876CAC">
        <w:rPr>
          <w:rFonts w:ascii="Calibri" w:hAnsi="Calibri" w:eastAsia="" w:cs="Arial" w:asciiTheme="minorAscii" w:hAnsiTheme="minorAscii" w:eastAsiaTheme="minorEastAsia" w:cstheme="minorBidi"/>
          <w:sz w:val="24"/>
          <w:szCs w:val="24"/>
        </w:rPr>
        <w:t xml:space="preserve">My app </w:t>
      </w:r>
      <w:r w:rsidRPr="17876CAC" w:rsidR="17876CAC">
        <w:rPr>
          <w:rFonts w:ascii="Calibri" w:hAnsi="Calibri" w:eastAsia="" w:cs="Arial" w:asciiTheme="minorAscii" w:hAnsiTheme="minorAscii" w:eastAsiaTheme="minorEastAsia" w:cstheme="minorBidi"/>
          <w:sz w:val="24"/>
          <w:szCs w:val="24"/>
        </w:rPr>
        <w:t>doesn’t</w:t>
      </w:r>
      <w:r w:rsidRPr="17876CAC" w:rsidR="17876CAC">
        <w:rPr>
          <w:rFonts w:ascii="Calibri" w:hAnsi="Calibri" w:eastAsia="" w:cs="Arial" w:asciiTheme="minorAscii" w:hAnsiTheme="minorAscii" w:eastAsiaTheme="minorEastAsia" w:cstheme="minorBidi"/>
          <w:sz w:val="24"/>
          <w:szCs w:val="24"/>
        </w:rPr>
        <w:t xml:space="preserve"> particularly have a specific scope, able to be used by anyone who pleases, ranging from beginners to very advanced and seasoned people. Tracking and recording are helpful at all experience levels</w:t>
      </w:r>
      <w:r w:rsidRPr="17876CAC" w:rsidR="17876CAC">
        <w:rPr>
          <w:rFonts w:ascii="Calibri" w:hAnsi="Calibri" w:eastAsia="" w:cs="Arial" w:asciiTheme="minorAscii" w:hAnsiTheme="minorAscii" w:eastAsiaTheme="minorEastAsia" w:cstheme="minorBidi"/>
          <w:sz w:val="24"/>
          <w:szCs w:val="24"/>
        </w:rPr>
        <w:t xml:space="preserve">. </w:t>
      </w:r>
    </w:p>
    <w:p w:rsidRPr="00C46049" w:rsidR="00B5160B" w:rsidP="00823A62" w:rsidRDefault="00B5160B" w14:paraId="3F3F9A76" w14:textId="50C5681A">
      <w:pPr>
        <w:spacing w:line="360" w:lineRule="auto"/>
        <w:jc w:val="both"/>
        <w:rPr>
          <w:rFonts w:asciiTheme="minorHAnsi" w:hAnsiTheme="minorHAnsi" w:eastAsiaTheme="minorEastAsia" w:cstheme="minorBidi"/>
          <w:sz w:val="24"/>
          <w:szCs w:val="24"/>
        </w:rPr>
      </w:pPr>
      <w:r>
        <w:rPr>
          <w:noProof/>
        </w:rPr>
        <w:drawing>
          <wp:inline distT="0" distB="0" distL="0" distR="0" wp14:anchorId="04E7BA53" wp14:editId="5D12E104">
            <wp:extent cx="3962400" cy="2524125"/>
            <wp:effectExtent l="0" t="0" r="0" b="0"/>
            <wp:docPr id="350622488" name="Picture 350622488" descr="A graph of blue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2400" cy="2524125"/>
                    </a:xfrm>
                    <a:prstGeom prst="rect">
                      <a:avLst/>
                    </a:prstGeom>
                  </pic:spPr>
                </pic:pic>
              </a:graphicData>
            </a:graphic>
          </wp:inline>
        </w:drawing>
      </w:r>
      <w:r>
        <w:br/>
      </w:r>
      <w:r w:rsidRPr="180C91C6" w:rsidR="180C91C6">
        <w:rPr>
          <w:rFonts w:asciiTheme="minorHAnsi" w:hAnsiTheme="minorHAnsi" w:eastAsiaTheme="minorEastAsia" w:cstheme="minorBidi"/>
          <w:sz w:val="24"/>
          <w:szCs w:val="24"/>
        </w:rPr>
        <w:t xml:space="preserve"> </w:t>
      </w:r>
    </w:p>
    <w:p w:rsidRPr="00C46049" w:rsidR="00B5160B" w:rsidP="21C863CE" w:rsidRDefault="19481F42" w14:paraId="648B55B8" w14:textId="60303059">
      <w:pPr>
        <w:spacing w:line="360"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This diagram shows that the main demographic of people who use fitness apps are 30-39 years of age. However, for all age groups more than 20% use fitness apps. This is why </w:t>
      </w:r>
      <w:r w:rsidRPr="21C863CE" w:rsidR="21C863CE">
        <w:rPr>
          <w:rFonts w:ascii="Calibri" w:hAnsi="Calibri" w:eastAsia="" w:cs="Arial" w:asciiTheme="minorAscii" w:hAnsiTheme="minorAscii" w:eastAsiaTheme="minorEastAsia" w:cstheme="minorBidi"/>
          <w:sz w:val="24"/>
          <w:szCs w:val="24"/>
        </w:rPr>
        <w:t>my</w:t>
      </w:r>
    </w:p>
    <w:p w:rsidRPr="00C46049" w:rsidR="00B5160B" w:rsidP="17876CAC" w:rsidRDefault="180C91C6" w14:paraId="1235E0CC" w14:textId="0C09C854">
      <w:pPr>
        <w:spacing w:line="360"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application is not targeted towards a specific age group. This </w:t>
      </w:r>
      <w:hyperlink r:id="Re80ee2cddaab43e4">
        <w:r w:rsidRPr="21C863CE" w:rsidR="21C863CE">
          <w:rPr>
            <w:rStyle w:val="Hyperlink"/>
            <w:rFonts w:ascii="Calibri" w:hAnsi="Calibri" w:eastAsia="" w:cs="Arial" w:asciiTheme="minorAscii" w:hAnsiTheme="minorAscii" w:eastAsiaTheme="minorEastAsia" w:cstheme="minorBidi"/>
            <w:sz w:val="24"/>
            <w:szCs w:val="24"/>
          </w:rPr>
          <w:t>link</w:t>
        </w:r>
      </w:hyperlink>
      <w:r w:rsidRPr="21C863CE" w:rsidR="21C863CE">
        <w:rPr>
          <w:rFonts w:ascii="Calibri" w:hAnsi="Calibri" w:eastAsia="" w:cs="Arial" w:asciiTheme="minorAscii" w:hAnsiTheme="minorAscii" w:eastAsiaTheme="minorEastAsia" w:cstheme="minorBidi"/>
          <w:sz w:val="24"/>
          <w:szCs w:val="24"/>
        </w:rPr>
        <w:t xml:space="preserve"> says that coronavirus saw a drastic increase in fitness apps being used, for example Strava, an application I recently downloaded, which has been recommended to me by a friend. I quite like the idea of a login and profile page for the user. The login and signup process will be </w:t>
      </w:r>
      <w:r w:rsidRPr="21C863CE" w:rsidR="21C863CE">
        <w:rPr>
          <w:rFonts w:ascii="Calibri" w:hAnsi="Calibri" w:eastAsia="" w:cs="Arial" w:asciiTheme="minorAscii" w:hAnsiTheme="minorAscii" w:eastAsiaTheme="minorEastAsia" w:cstheme="minorBidi"/>
          <w:sz w:val="24"/>
          <w:szCs w:val="24"/>
        </w:rPr>
        <w:t>short</w:t>
      </w:r>
      <w:r w:rsidRPr="21C863CE" w:rsidR="21C863CE">
        <w:rPr>
          <w:rFonts w:ascii="Calibri" w:hAnsi="Calibri" w:eastAsia="" w:cs="Arial" w:asciiTheme="minorAscii" w:hAnsiTheme="minorAscii" w:eastAsiaTheme="minorEastAsia" w:cstheme="minorBidi"/>
          <w:sz w:val="24"/>
          <w:szCs w:val="24"/>
        </w:rPr>
        <w:t xml:space="preserve">. Either one should only take a few seconds maximum to complete. The client will only need to enter their details in designated and very self – explanatory boxes, then press a button Login / </w:t>
      </w:r>
      <w:r w:rsidRPr="21C863CE" w:rsidR="21C863CE">
        <w:rPr>
          <w:rFonts w:ascii="Calibri" w:hAnsi="Calibri" w:eastAsia="" w:cs="Arial" w:asciiTheme="minorAscii" w:hAnsiTheme="minorAscii" w:eastAsiaTheme="minorEastAsia" w:cstheme="minorBidi"/>
          <w:sz w:val="24"/>
          <w:szCs w:val="24"/>
        </w:rPr>
        <w:t>SignUp</w:t>
      </w:r>
      <w:r w:rsidRPr="21C863CE" w:rsidR="21C863CE">
        <w:rPr>
          <w:rFonts w:ascii="Calibri" w:hAnsi="Calibri" w:eastAsia="" w:cs="Arial" w:asciiTheme="minorAscii" w:hAnsiTheme="minorAscii" w:eastAsiaTheme="minorEastAsia" w:cstheme="minorBidi"/>
          <w:sz w:val="24"/>
          <w:szCs w:val="24"/>
        </w:rPr>
        <w:t xml:space="preserve"> depending on which page their </w:t>
      </w:r>
      <w:r w:rsidRPr="21C863CE" w:rsidR="21C863CE">
        <w:rPr>
          <w:rFonts w:ascii="Calibri" w:hAnsi="Calibri" w:eastAsia="" w:cs="Arial" w:asciiTheme="minorAscii" w:hAnsiTheme="minorAscii" w:eastAsiaTheme="minorEastAsia" w:cstheme="minorBidi"/>
          <w:sz w:val="24"/>
          <w:szCs w:val="24"/>
        </w:rPr>
        <w:t>on</w:t>
      </w:r>
      <w:r w:rsidRPr="21C863CE" w:rsidR="21C863CE">
        <w:rPr>
          <w:rFonts w:ascii="Calibri" w:hAnsi="Calibri" w:eastAsia="" w:cs="Arial" w:asciiTheme="minorAscii" w:hAnsiTheme="minorAscii" w:eastAsiaTheme="minorEastAsia" w:cstheme="minorBidi"/>
          <w:sz w:val="24"/>
          <w:szCs w:val="24"/>
        </w:rPr>
        <w:t xml:space="preserve">. The login or signup page will be pre – decided by the code. After the client enters their details and presses the button, the rest will be done by the code, and they will be able to access the application. A status of experience will be decided in the beginning based on questions which will be updated from beginner, to intermediate to advance to display their fitness journey too. Access to the source code will be restricted to avoid unintentional or malicious tampering or avoid people editing their workouts to make it seem like </w:t>
      </w:r>
      <w:r w:rsidRPr="21C863CE" w:rsidR="21C863CE">
        <w:rPr>
          <w:rFonts w:ascii="Calibri" w:hAnsi="Calibri" w:eastAsia="" w:cs="Arial" w:asciiTheme="minorAscii" w:hAnsiTheme="minorAscii" w:eastAsiaTheme="minorEastAsia" w:cstheme="minorBidi"/>
          <w:sz w:val="24"/>
          <w:szCs w:val="24"/>
        </w:rPr>
        <w:t>they’re</w:t>
      </w:r>
      <w:r w:rsidRPr="21C863CE" w:rsidR="21C863CE">
        <w:rPr>
          <w:rFonts w:ascii="Calibri" w:hAnsi="Calibri" w:eastAsia="" w:cs="Arial" w:asciiTheme="minorAscii" w:hAnsiTheme="minorAscii" w:eastAsiaTheme="minorEastAsia" w:cstheme="minorBidi"/>
          <w:sz w:val="24"/>
          <w:szCs w:val="24"/>
        </w:rPr>
        <w:t xml:space="preserve"> much more advanced than they are. To help me understand my end user requirements I conducted an interview with students in my school, asking questions about the current system to gain an understanding of the needs of my target users</w:t>
      </w:r>
    </w:p>
    <w:p w:rsidRPr="00C46049" w:rsidR="004352A9" w:rsidP="21C863CE" w:rsidRDefault="5EA10E28" w14:paraId="75EA83D4" w14:textId="64BA6186">
      <w:pPr>
        <w:pStyle w:val="Heading1"/>
        <w:jc w:val="both"/>
        <w:rPr>
          <w:rFonts w:ascii="Calibri" w:hAnsi="Calibri" w:eastAsia="" w:cs="Arial" w:asciiTheme="minorAscii" w:hAnsiTheme="minorAscii" w:eastAsiaTheme="minorEastAsia" w:cstheme="minorBidi"/>
          <w:sz w:val="24"/>
          <w:szCs w:val="24"/>
        </w:rPr>
        <w:pPrChange w:author="H Hijazi" w:date="2023-11-04T21:34:00Z" w:id="166">
          <w:pPr>
            <w:pStyle w:val="Heading1"/>
          </w:pPr>
        </w:pPrChange>
      </w:pPr>
      <w:bookmarkStart w:name="_Toc571977907" w:id="167"/>
      <w:bookmarkStart w:name="_Toc862632480" w:id="762531438"/>
      <w:r w:rsidRPr="21C863CE" w:rsidR="21C863CE">
        <w:rPr>
          <w:rFonts w:ascii="Calibri" w:hAnsi="Calibri" w:eastAsia="" w:cs="Arial" w:asciiTheme="minorAscii" w:hAnsiTheme="minorAscii" w:eastAsiaTheme="minorEastAsia" w:cstheme="minorBidi"/>
          <w:sz w:val="24"/>
          <w:szCs w:val="24"/>
        </w:rPr>
        <w:t>My systems’ designs</w:t>
      </w:r>
      <w:bookmarkEnd w:id="167"/>
      <w:bookmarkEnd w:id="762531438"/>
    </w:p>
    <w:p w:rsidRPr="00C46049" w:rsidR="004352A9" w:rsidP="21C863CE" w:rsidRDefault="5EA10E28" w14:paraId="319EE2F0" w14:textId="7CEA1BFA">
      <w:pPr>
        <w:pStyle w:val="Heading2"/>
        <w:jc w:val="both"/>
        <w:rPr>
          <w:rFonts w:ascii="Calibri" w:hAnsi="Calibri" w:eastAsia="" w:cs="Arial" w:asciiTheme="minorAscii" w:hAnsiTheme="minorAscii" w:eastAsiaTheme="minorEastAsia" w:cstheme="minorBidi"/>
          <w:sz w:val="24"/>
          <w:szCs w:val="24"/>
        </w:rPr>
        <w:pPrChange w:author="H Hijazi" w:date="2023-11-04T21:34:00Z" w:id="168">
          <w:pPr>
            <w:pStyle w:val="Heading2"/>
          </w:pPr>
        </w:pPrChange>
      </w:pPr>
      <w:bookmarkStart w:name="_Toc758186758" w:id="169"/>
      <w:bookmarkStart w:name="_Toc933124947" w:id="1177405065"/>
      <w:r w:rsidRPr="21C863CE" w:rsidR="21C863CE">
        <w:rPr>
          <w:rFonts w:ascii="Calibri" w:hAnsi="Calibri" w:eastAsia="" w:cs="Arial" w:asciiTheme="minorAscii" w:hAnsiTheme="minorAscii" w:eastAsiaTheme="minorEastAsia" w:cstheme="minorBidi"/>
          <w:sz w:val="24"/>
          <w:szCs w:val="24"/>
          <w:lang w:val="en-US"/>
        </w:rPr>
        <w:t>Context diagram (Data Sources and Destinations)</w:t>
      </w:r>
      <w:bookmarkEnd w:id="169"/>
      <w:bookmarkEnd w:id="1177405065"/>
      <w:r w:rsidRPr="21C863CE" w:rsidR="21C863CE">
        <w:rPr>
          <w:rFonts w:ascii="Calibri" w:hAnsi="Calibri" w:eastAsia="" w:cs="Arial" w:asciiTheme="minorAscii" w:hAnsiTheme="minorAscii" w:eastAsiaTheme="minorEastAsia" w:cstheme="minorBidi"/>
          <w:sz w:val="24"/>
          <w:szCs w:val="24"/>
          <w:lang w:val="en-US"/>
        </w:rPr>
        <w:t xml:space="preserve"> </w:t>
      </w:r>
    </w:p>
    <w:p w:rsidRPr="00C46049" w:rsidR="004352A9" w:rsidRDefault="004352A9" w14:paraId="1F2C7ED4" w14:textId="08456C10">
      <w:pPr>
        <w:pStyle w:val="Heading2"/>
        <w:spacing w:line="276" w:lineRule="auto"/>
        <w:jc w:val="both"/>
        <w:rPr>
          <w:rFonts w:asciiTheme="minorHAnsi" w:hAnsiTheme="minorHAnsi" w:eastAsiaTheme="minorEastAsia" w:cstheme="minorBidi"/>
          <w:sz w:val="24"/>
          <w:szCs w:val="24"/>
        </w:rPr>
        <w:pPrChange w:author="H Hijazi" w:date="2023-11-04T21:34:00Z" w:id="170">
          <w:pPr>
            <w:pStyle w:val="Heading2"/>
            <w:spacing w:line="276" w:lineRule="auto"/>
          </w:pPr>
        </w:pPrChange>
      </w:pPr>
      <w:r>
        <w:rPr>
          <w:noProof/>
        </w:rPr>
        <w:drawing>
          <wp:inline distT="0" distB="0" distL="0" distR="0" wp14:anchorId="5C949557" wp14:editId="7BB2A9D6">
            <wp:extent cx="4533900" cy="2343150"/>
            <wp:effectExtent l="0" t="0" r="0" b="0"/>
            <wp:docPr id="1869240928" name="Picture 1869240928" descr="A diagram of a us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3900" cy="2343150"/>
                    </a:xfrm>
                    <a:prstGeom prst="rect">
                      <a:avLst/>
                    </a:prstGeom>
                  </pic:spPr>
                </pic:pic>
              </a:graphicData>
            </a:graphic>
          </wp:inline>
        </w:drawing>
      </w:r>
    </w:p>
    <w:p w:rsidRPr="00C46049" w:rsidR="004352A9" w:rsidP="21C863CE" w:rsidRDefault="004352A9" w14:paraId="11FC4813" w14:textId="3A1DF2FC">
      <w:pPr>
        <w:pStyle w:val="Heading2"/>
        <w:jc w:val="both"/>
        <w:rPr>
          <w:rFonts w:ascii="Calibri" w:hAnsi="Calibri" w:eastAsia="" w:cs="Arial" w:asciiTheme="minorAscii" w:hAnsiTheme="minorAscii" w:eastAsiaTheme="minorEastAsia" w:cstheme="minorBidi"/>
          <w:sz w:val="24"/>
          <w:szCs w:val="24"/>
        </w:rPr>
        <w:pPrChange w:author="H Hijazi" w:date="2023-11-04T21:34:00Z" w:id="171">
          <w:pPr>
            <w:pStyle w:val="Heading2"/>
          </w:pPr>
        </w:pPrChange>
      </w:pPr>
      <w:bookmarkStart w:name="_Toc2027123298" w:id="172"/>
      <w:bookmarkStart w:name="_Toc1582895609" w:id="1624060145"/>
      <w:r>
        <w:br/>
      </w:r>
      <w:r w:rsidRPr="21C863CE" w:rsidR="21C863CE">
        <w:rPr>
          <w:rFonts w:ascii="Calibri" w:hAnsi="Calibri" w:eastAsia="" w:cs="Arial" w:asciiTheme="minorAscii" w:hAnsiTheme="minorAscii" w:eastAsiaTheme="minorEastAsia" w:cstheme="minorBidi"/>
          <w:sz w:val="24"/>
          <w:szCs w:val="24"/>
          <w:lang w:val="en-US"/>
        </w:rPr>
        <w:t>ERD diagram</w:t>
      </w:r>
      <w:bookmarkEnd w:id="172"/>
      <w:bookmarkEnd w:id="1624060145"/>
    </w:p>
    <w:p w:rsidRPr="00C46049" w:rsidR="004352A9" w:rsidRDefault="004352A9" w14:paraId="0EC4E868" w14:textId="7DF1EF97">
      <w:pPr>
        <w:spacing w:line="276" w:lineRule="auto"/>
        <w:jc w:val="both"/>
        <w:rPr>
          <w:rFonts w:asciiTheme="minorHAnsi" w:hAnsiTheme="minorHAnsi" w:eastAsiaTheme="minorEastAsia" w:cstheme="minorBidi"/>
          <w:sz w:val="24"/>
          <w:szCs w:val="24"/>
        </w:rPr>
        <w:pPrChange w:author="H Hijazi" w:date="2023-11-04T21:34:00Z" w:id="173">
          <w:pPr>
            <w:spacing w:line="276" w:lineRule="auto"/>
          </w:pPr>
        </w:pPrChange>
      </w:pPr>
      <w:r>
        <w:rPr>
          <w:noProof/>
        </w:rPr>
        <w:drawing>
          <wp:inline distT="0" distB="0" distL="0" distR="0" wp14:anchorId="081379F3" wp14:editId="7B46AD2D">
            <wp:extent cx="3962400" cy="2857500"/>
            <wp:effectExtent l="0" t="0" r="0" b="0"/>
            <wp:docPr id="1334698115" name="Picture 1334698115"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2400" cy="2857500"/>
                    </a:xfrm>
                    <a:prstGeom prst="rect">
                      <a:avLst/>
                    </a:prstGeom>
                  </pic:spPr>
                </pic:pic>
              </a:graphicData>
            </a:graphic>
          </wp:inline>
        </w:drawing>
      </w:r>
      <w:r>
        <w:br/>
      </w:r>
    </w:p>
    <w:p w:rsidR="19481F42" w:rsidP="21C863CE" w:rsidRDefault="5EA10E28" w14:paraId="3B4BBFB5" w14:textId="736FD9DB">
      <w:pPr>
        <w:pStyle w:val="Heading2"/>
        <w:jc w:val="both"/>
        <w:rPr>
          <w:rFonts w:ascii="Calibri" w:hAnsi="Calibri" w:eastAsia="" w:cs="Arial" w:asciiTheme="minorAscii" w:hAnsiTheme="minorAscii" w:eastAsiaTheme="minorEastAsia" w:cstheme="minorBidi"/>
          <w:sz w:val="24"/>
          <w:szCs w:val="24"/>
        </w:rPr>
        <w:pPrChange w:author="H Hijazi" w:date="2023-11-04T21:34:00Z" w:id="174">
          <w:pPr>
            <w:pStyle w:val="Heading2"/>
          </w:pPr>
        </w:pPrChange>
      </w:pPr>
      <w:bookmarkStart w:name="_Toc1199632595" w:id="175"/>
      <w:bookmarkStart w:name="_Toc283302237" w:id="640207276"/>
      <w:r w:rsidRPr="21C863CE" w:rsidR="21C863CE">
        <w:rPr>
          <w:rFonts w:ascii="Calibri" w:hAnsi="Calibri" w:eastAsia="" w:cs="Arial" w:asciiTheme="minorAscii" w:hAnsiTheme="minorAscii" w:eastAsiaTheme="minorEastAsia" w:cstheme="minorBidi"/>
          <w:sz w:val="24"/>
          <w:szCs w:val="24"/>
          <w:lang w:val="en-US"/>
        </w:rPr>
        <w:t>Data flow diagram for my system</w:t>
      </w:r>
      <w:bookmarkEnd w:id="175"/>
      <w:bookmarkEnd w:id="640207276"/>
    </w:p>
    <w:p w:rsidR="19481F42" w:rsidRDefault="19481F42" w14:paraId="52AE5B27" w14:textId="0751B9F6">
      <w:pPr>
        <w:jc w:val="both"/>
        <w:rPr>
          <w:rFonts w:asciiTheme="minorHAnsi" w:hAnsiTheme="minorHAnsi" w:eastAsiaTheme="minorEastAsia" w:cstheme="minorBidi"/>
          <w:sz w:val="24"/>
          <w:szCs w:val="24"/>
        </w:rPr>
        <w:pPrChange w:author="H Hijazi" w:date="2023-11-04T21:34:00Z" w:id="176">
          <w:pPr/>
        </w:pPrChange>
      </w:pPr>
      <w:r>
        <w:rPr>
          <w:noProof/>
        </w:rPr>
        <w:drawing>
          <wp:inline distT="0" distB="0" distL="0" distR="0" wp14:anchorId="52EBA8DC" wp14:editId="0CC42D84">
            <wp:extent cx="3943350" cy="2847975"/>
            <wp:effectExtent l="0" t="0" r="0" b="0"/>
            <wp:docPr id="1508579313" name="Picture 1508579313" descr="A diagram of a calorie t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3350" cy="2847975"/>
                    </a:xfrm>
                    <a:prstGeom prst="rect">
                      <a:avLst/>
                    </a:prstGeom>
                  </pic:spPr>
                </pic:pic>
              </a:graphicData>
            </a:graphic>
          </wp:inline>
        </w:drawing>
      </w:r>
    </w:p>
    <w:p w:rsidR="19481F42" w:rsidRDefault="19481F42" w14:paraId="00D18DFE" w14:textId="132693DE">
      <w:pPr>
        <w:jc w:val="both"/>
        <w:rPr>
          <w:rFonts w:asciiTheme="minorHAnsi" w:hAnsiTheme="minorHAnsi" w:eastAsiaTheme="minorEastAsia" w:cstheme="minorBidi"/>
          <w:sz w:val="24"/>
          <w:szCs w:val="24"/>
        </w:rPr>
        <w:pPrChange w:author="H Hijazi" w:date="2023-11-04T21:34:00Z" w:id="177">
          <w:pPr/>
        </w:pPrChange>
      </w:pPr>
    </w:p>
    <w:p w:rsidR="19481F42" w:rsidP="21C863CE" w:rsidRDefault="5EA10E28" w14:paraId="5A507A24" w14:textId="76C600F2">
      <w:pPr>
        <w:pStyle w:val="Heading2"/>
        <w:jc w:val="both"/>
        <w:rPr>
          <w:rFonts w:ascii="Calibri" w:hAnsi="Calibri" w:eastAsia="" w:cs="Arial" w:asciiTheme="minorAscii" w:hAnsiTheme="minorAscii" w:eastAsiaTheme="minorEastAsia" w:cstheme="minorBidi"/>
          <w:sz w:val="24"/>
          <w:szCs w:val="24"/>
        </w:rPr>
        <w:pPrChange w:author="H Hijazi" w:date="2023-11-04T21:34:00Z" w:id="178">
          <w:pPr>
            <w:pStyle w:val="Heading2"/>
          </w:pPr>
        </w:pPrChange>
      </w:pPr>
      <w:bookmarkStart w:name="_Toc645427713" w:id="179"/>
      <w:bookmarkStart w:name="_Toc1709828774" w:id="1914174051"/>
      <w:r w:rsidRPr="21C863CE" w:rsidR="21C863CE">
        <w:rPr>
          <w:rFonts w:ascii="Calibri" w:hAnsi="Calibri" w:eastAsia="" w:cs="Arial" w:asciiTheme="minorAscii" w:hAnsiTheme="minorAscii" w:eastAsiaTheme="minorEastAsia" w:cstheme="minorBidi"/>
          <w:sz w:val="24"/>
          <w:szCs w:val="24"/>
          <w:lang w:val="en-US"/>
        </w:rPr>
        <w:t>Database overview - data dictionary for essential entities</w:t>
      </w:r>
      <w:bookmarkEnd w:id="179"/>
      <w:bookmarkEnd w:id="1914174051"/>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1680"/>
        <w:gridCol w:w="1935"/>
        <w:gridCol w:w="1590"/>
        <w:gridCol w:w="1590"/>
      </w:tblGrid>
      <w:tr w:rsidR="3726FF3B" w:rsidTr="3726FF3B" w14:paraId="49607966" w14:textId="77777777">
        <w:trPr>
          <w:trHeight w:val="300"/>
        </w:trPr>
        <w:tc>
          <w:tcPr>
            <w:tcW w:w="168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7108ED6F" w14:textId="2B3965AE">
            <w:pPr>
              <w:jc w:val="both"/>
              <w:rPr>
                <w:rFonts w:asciiTheme="minorHAnsi" w:hAnsiTheme="minorHAnsi" w:eastAsiaTheme="minorEastAsia" w:cstheme="minorBidi"/>
                <w:color w:val="FFFFFF" w:themeColor="background1"/>
                <w:sz w:val="24"/>
                <w:szCs w:val="24"/>
              </w:rPr>
              <w:pPrChange w:author="H Hijazi" w:date="2023-11-04T21:34:00Z" w:id="180">
                <w:pPr/>
              </w:pPrChange>
            </w:pPr>
            <w:r w:rsidRPr="3726FF3B">
              <w:rPr>
                <w:rFonts w:asciiTheme="minorHAnsi" w:hAnsiTheme="minorHAnsi" w:eastAsiaTheme="minorEastAsia" w:cstheme="minorBidi"/>
                <w:b/>
                <w:bCs/>
                <w:color w:val="FFFFFF" w:themeColor="background1"/>
                <w:sz w:val="24"/>
                <w:szCs w:val="24"/>
                <w:lang w:val="en-US"/>
              </w:rPr>
              <w:t>Name</w:t>
            </w:r>
          </w:p>
        </w:tc>
        <w:tc>
          <w:tcPr>
            <w:tcW w:w="1935"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2DDD880A" w14:textId="56A5E16B">
            <w:pPr>
              <w:jc w:val="both"/>
              <w:rPr>
                <w:rFonts w:asciiTheme="minorHAnsi" w:hAnsiTheme="minorHAnsi" w:eastAsiaTheme="minorEastAsia" w:cstheme="minorBidi"/>
                <w:color w:val="FFFFFF" w:themeColor="background1"/>
                <w:sz w:val="24"/>
                <w:szCs w:val="24"/>
              </w:rPr>
              <w:pPrChange w:author="H Hijazi" w:date="2023-11-04T21:34:00Z" w:id="181">
                <w:pPr/>
              </w:pPrChange>
            </w:pPr>
            <w:r w:rsidRPr="3726FF3B">
              <w:rPr>
                <w:rFonts w:asciiTheme="minorHAnsi" w:hAnsiTheme="minorHAnsi" w:eastAsiaTheme="minorEastAsia" w:cstheme="minorBidi"/>
                <w:b/>
                <w:bCs/>
                <w:color w:val="FFFFFF" w:themeColor="background1"/>
                <w:sz w:val="24"/>
                <w:szCs w:val="24"/>
                <w:lang w:val="en-US"/>
              </w:rPr>
              <w:t>Data type</w:t>
            </w:r>
          </w:p>
        </w:tc>
        <w:tc>
          <w:tcPr>
            <w:tcW w:w="159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09015BB8" w14:textId="4E360E31">
            <w:pPr>
              <w:jc w:val="both"/>
              <w:rPr>
                <w:rFonts w:asciiTheme="minorHAnsi" w:hAnsiTheme="minorHAnsi" w:eastAsiaTheme="minorEastAsia" w:cstheme="minorBidi"/>
                <w:color w:val="FFFFFF" w:themeColor="background1"/>
                <w:sz w:val="24"/>
                <w:szCs w:val="24"/>
              </w:rPr>
              <w:pPrChange w:author="H Hijazi" w:date="2023-11-04T21:34:00Z" w:id="182">
                <w:pPr/>
              </w:pPrChange>
            </w:pPr>
            <w:r w:rsidRPr="3726FF3B">
              <w:rPr>
                <w:rFonts w:asciiTheme="minorHAnsi" w:hAnsiTheme="minorHAnsi" w:eastAsiaTheme="minorEastAsia" w:cstheme="minorBidi"/>
                <w:b/>
                <w:bCs/>
                <w:color w:val="FFFFFF" w:themeColor="background1"/>
                <w:sz w:val="24"/>
                <w:szCs w:val="24"/>
                <w:lang w:val="en-US"/>
              </w:rPr>
              <w:t>Characters</w:t>
            </w:r>
          </w:p>
        </w:tc>
        <w:tc>
          <w:tcPr>
            <w:tcW w:w="159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26EBFDD7" w14:textId="72AB4A45">
            <w:pPr>
              <w:jc w:val="both"/>
              <w:rPr>
                <w:rFonts w:asciiTheme="minorHAnsi" w:hAnsiTheme="minorHAnsi" w:eastAsiaTheme="minorEastAsia" w:cstheme="minorBidi"/>
                <w:color w:val="FFFFFF" w:themeColor="background1"/>
                <w:sz w:val="24"/>
                <w:szCs w:val="24"/>
              </w:rPr>
              <w:pPrChange w:author="H Hijazi" w:date="2023-11-04T21:34:00Z" w:id="183">
                <w:pPr/>
              </w:pPrChange>
            </w:pPr>
            <w:r w:rsidRPr="3726FF3B">
              <w:rPr>
                <w:rFonts w:asciiTheme="minorHAnsi" w:hAnsiTheme="minorHAnsi" w:eastAsiaTheme="minorEastAsia" w:cstheme="minorBidi"/>
                <w:b/>
                <w:bCs/>
                <w:color w:val="FFFFFF" w:themeColor="background1"/>
                <w:sz w:val="24"/>
                <w:szCs w:val="24"/>
                <w:lang w:val="en-US"/>
              </w:rPr>
              <w:t>Status</w:t>
            </w:r>
          </w:p>
        </w:tc>
      </w:tr>
      <w:tr w:rsidR="3726FF3B" w:rsidTr="3726FF3B" w14:paraId="3880E9ED" w14:textId="77777777">
        <w:trPr>
          <w:trHeight w:val="555"/>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180311A" w14:textId="779FED5A">
            <w:pPr>
              <w:jc w:val="both"/>
              <w:rPr>
                <w:rFonts w:asciiTheme="minorHAnsi" w:hAnsiTheme="minorHAnsi" w:eastAsiaTheme="minorEastAsia" w:cstheme="minorBidi"/>
                <w:color w:val="000000" w:themeColor="text1"/>
                <w:sz w:val="24"/>
                <w:szCs w:val="24"/>
              </w:rPr>
              <w:pPrChange w:author="H Hijazi" w:date="2023-11-04T21:34:00Z" w:id="184">
                <w:pPr/>
              </w:pPrChange>
            </w:pPr>
            <w:r w:rsidRPr="3726FF3B">
              <w:rPr>
                <w:rFonts w:asciiTheme="minorHAnsi" w:hAnsiTheme="minorHAnsi" w:eastAsiaTheme="minorEastAsia" w:cstheme="minorBidi"/>
                <w:b/>
                <w:bCs/>
                <w:color w:val="000000" w:themeColor="text1"/>
                <w:sz w:val="24"/>
                <w:szCs w:val="24"/>
                <w:lang w:val="en-US"/>
              </w:rPr>
              <w:t>Weight</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25DB5EAA" w14:textId="61D2B0D1">
            <w:pPr>
              <w:jc w:val="both"/>
              <w:rPr>
                <w:rFonts w:asciiTheme="minorHAnsi" w:hAnsiTheme="minorHAnsi" w:eastAsiaTheme="minorEastAsia" w:cstheme="minorBidi"/>
                <w:color w:val="000000" w:themeColor="text1"/>
                <w:sz w:val="24"/>
                <w:szCs w:val="24"/>
              </w:rPr>
              <w:pPrChange w:author="H Hijazi" w:date="2023-11-04T21:34:00Z" w:id="185">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793BCDAB" w14:textId="2C2AAA23">
            <w:pPr>
              <w:jc w:val="both"/>
              <w:rPr>
                <w:rFonts w:asciiTheme="minorHAnsi" w:hAnsiTheme="minorHAnsi" w:eastAsiaTheme="minorEastAsia" w:cstheme="minorBidi"/>
                <w:color w:val="000000" w:themeColor="text1"/>
                <w:sz w:val="24"/>
                <w:szCs w:val="24"/>
              </w:rPr>
              <w:pPrChange w:author="H Hijazi" w:date="2023-11-04T21:34:00Z" w:id="186">
                <w:pPr/>
              </w:pPrChange>
            </w:pPr>
            <w:r w:rsidRPr="3726FF3B">
              <w:rPr>
                <w:rFonts w:asciiTheme="minorHAnsi" w:hAnsiTheme="minorHAnsi" w:eastAsiaTheme="minorEastAsia" w:cstheme="minorBidi"/>
                <w:b/>
                <w:bCs/>
                <w:color w:val="000000" w:themeColor="text1"/>
                <w:sz w:val="24"/>
                <w:szCs w:val="24"/>
                <w:lang w:val="en-US"/>
              </w:rPr>
              <w:t>2</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125E0E38" w14:textId="760322ED">
            <w:pPr>
              <w:jc w:val="both"/>
              <w:rPr>
                <w:rFonts w:asciiTheme="minorHAnsi" w:hAnsiTheme="minorHAnsi" w:eastAsiaTheme="minorEastAsia" w:cstheme="minorBidi"/>
                <w:color w:val="000000" w:themeColor="text1"/>
                <w:sz w:val="24"/>
                <w:szCs w:val="24"/>
              </w:rPr>
              <w:pPrChange w:author="H Hijazi" w:date="2023-11-04T21:34:00Z" w:id="187">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656CEC9F" w14:textId="77777777">
        <w:trPr>
          <w:trHeight w:val="555"/>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26C88BFE" w14:textId="013C96C2">
            <w:pPr>
              <w:jc w:val="both"/>
              <w:rPr>
                <w:rFonts w:asciiTheme="minorHAnsi" w:hAnsiTheme="minorHAnsi" w:eastAsiaTheme="minorEastAsia" w:cstheme="minorBidi"/>
                <w:color w:val="000000" w:themeColor="text1"/>
                <w:sz w:val="24"/>
                <w:szCs w:val="24"/>
              </w:rPr>
              <w:pPrChange w:author="H Hijazi" w:date="2023-11-04T21:34:00Z" w:id="188">
                <w:pPr/>
              </w:pPrChange>
            </w:pPr>
            <w:r w:rsidRPr="3726FF3B">
              <w:rPr>
                <w:rFonts w:asciiTheme="minorHAnsi" w:hAnsiTheme="minorHAnsi" w:eastAsiaTheme="minorEastAsia" w:cstheme="minorBidi"/>
                <w:b/>
                <w:bCs/>
                <w:color w:val="000000" w:themeColor="text1"/>
                <w:sz w:val="24"/>
                <w:szCs w:val="24"/>
                <w:lang w:val="en-US"/>
              </w:rPr>
              <w:t>Reps</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3BBD4CA" w14:textId="4831B778">
            <w:pPr>
              <w:jc w:val="both"/>
              <w:rPr>
                <w:rFonts w:asciiTheme="minorHAnsi" w:hAnsiTheme="minorHAnsi" w:eastAsiaTheme="minorEastAsia" w:cstheme="minorBidi"/>
                <w:color w:val="000000" w:themeColor="text1"/>
                <w:sz w:val="24"/>
                <w:szCs w:val="24"/>
              </w:rPr>
              <w:pPrChange w:author="H Hijazi" w:date="2023-11-04T21:34:00Z" w:id="189">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227EE769" w14:textId="0FB3F847">
            <w:pPr>
              <w:jc w:val="both"/>
              <w:rPr>
                <w:rFonts w:asciiTheme="minorHAnsi" w:hAnsiTheme="minorHAnsi" w:eastAsiaTheme="minorEastAsia" w:cstheme="minorBidi"/>
                <w:color w:val="000000" w:themeColor="text1"/>
                <w:sz w:val="24"/>
                <w:szCs w:val="24"/>
              </w:rPr>
              <w:pPrChange w:author="H Hijazi" w:date="2023-11-04T21:34:00Z" w:id="190">
                <w:pPr/>
              </w:pPrChange>
            </w:pPr>
            <w:r w:rsidRPr="3726FF3B">
              <w:rPr>
                <w:rFonts w:asciiTheme="minorHAnsi" w:hAnsiTheme="minorHAnsi" w:eastAsiaTheme="minorEastAsia" w:cstheme="minorBidi"/>
                <w:b/>
                <w:bCs/>
                <w:color w:val="000000" w:themeColor="text1"/>
                <w:sz w:val="24"/>
                <w:szCs w:val="24"/>
                <w:lang w:val="en-US"/>
              </w:rPr>
              <w:t>2</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286F9003" w14:textId="5F70FBF5">
            <w:pPr>
              <w:jc w:val="both"/>
              <w:rPr>
                <w:rFonts w:asciiTheme="minorHAnsi" w:hAnsiTheme="minorHAnsi" w:eastAsiaTheme="minorEastAsia" w:cstheme="minorBidi"/>
                <w:color w:val="000000" w:themeColor="text1"/>
                <w:sz w:val="24"/>
                <w:szCs w:val="24"/>
              </w:rPr>
              <w:pPrChange w:author="H Hijazi" w:date="2023-11-04T21:34:00Z" w:id="191">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08638C51" w14:textId="77777777">
        <w:trPr>
          <w:trHeight w:val="555"/>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769F6650" w14:textId="61063863">
            <w:pPr>
              <w:jc w:val="both"/>
              <w:rPr>
                <w:rFonts w:asciiTheme="minorHAnsi" w:hAnsiTheme="minorHAnsi" w:eastAsiaTheme="minorEastAsia" w:cstheme="minorBidi"/>
                <w:color w:val="000000" w:themeColor="text1"/>
                <w:sz w:val="24"/>
                <w:szCs w:val="24"/>
              </w:rPr>
              <w:pPrChange w:author="H Hijazi" w:date="2023-11-04T21:34:00Z" w:id="192">
                <w:pPr/>
              </w:pPrChange>
            </w:pPr>
            <w:r w:rsidRPr="3726FF3B">
              <w:rPr>
                <w:rFonts w:asciiTheme="minorHAnsi" w:hAnsiTheme="minorHAnsi" w:eastAsiaTheme="minorEastAsia" w:cstheme="minorBidi"/>
                <w:b/>
                <w:bCs/>
                <w:color w:val="000000" w:themeColor="text1"/>
                <w:sz w:val="24"/>
                <w:szCs w:val="24"/>
                <w:lang w:val="en-US"/>
              </w:rPr>
              <w:t>Name</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5D6756F6" w14:textId="548EC704">
            <w:pPr>
              <w:jc w:val="both"/>
              <w:rPr>
                <w:rFonts w:asciiTheme="minorHAnsi" w:hAnsiTheme="minorHAnsi" w:eastAsiaTheme="minorEastAsia" w:cstheme="minorBidi"/>
                <w:color w:val="000000" w:themeColor="text1"/>
                <w:sz w:val="24"/>
                <w:szCs w:val="24"/>
              </w:rPr>
              <w:pPrChange w:author="H Hijazi" w:date="2023-11-04T21:34:00Z" w:id="193">
                <w:pPr/>
              </w:pPrChange>
            </w:pPr>
            <w:r w:rsidRPr="3726FF3B">
              <w:rPr>
                <w:rFonts w:asciiTheme="minorHAnsi" w:hAnsiTheme="minorHAnsi" w:eastAsiaTheme="minorEastAsia" w:cstheme="minorBidi"/>
                <w:b/>
                <w:bCs/>
                <w:color w:val="000000" w:themeColor="text1"/>
                <w:sz w:val="24"/>
                <w:szCs w:val="24"/>
                <w:lang w:val="en-US"/>
              </w:rPr>
              <w:t>Alphanumeric</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1B56BE72" w14:textId="67559044">
            <w:pPr>
              <w:jc w:val="both"/>
              <w:rPr>
                <w:rFonts w:asciiTheme="minorHAnsi" w:hAnsiTheme="minorHAnsi" w:eastAsiaTheme="minorEastAsia" w:cstheme="minorBidi"/>
                <w:color w:val="000000" w:themeColor="text1"/>
                <w:sz w:val="24"/>
                <w:szCs w:val="24"/>
              </w:rPr>
              <w:pPrChange w:author="H Hijazi" w:date="2023-11-04T21:34:00Z" w:id="194">
                <w:pPr/>
              </w:pPrChange>
            </w:pPr>
            <w:r w:rsidRPr="3726FF3B">
              <w:rPr>
                <w:rFonts w:asciiTheme="minorHAnsi" w:hAnsiTheme="minorHAnsi" w:eastAsiaTheme="minorEastAsia" w:cstheme="minorBidi"/>
                <w:b/>
                <w:bCs/>
                <w:color w:val="000000" w:themeColor="text1"/>
                <w:sz w:val="24"/>
                <w:szCs w:val="24"/>
                <w:lang w:val="en-US"/>
              </w:rPr>
              <w:t>10-20</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1308A8F8" w14:textId="0CE5984D">
            <w:pPr>
              <w:jc w:val="both"/>
              <w:rPr>
                <w:rFonts w:asciiTheme="minorHAnsi" w:hAnsiTheme="minorHAnsi" w:eastAsiaTheme="minorEastAsia" w:cstheme="minorBidi"/>
                <w:color w:val="000000" w:themeColor="text1"/>
                <w:sz w:val="24"/>
                <w:szCs w:val="24"/>
              </w:rPr>
              <w:pPrChange w:author="H Hijazi" w:date="2023-11-04T21:34:00Z" w:id="195">
                <w:pPr/>
              </w:pPrChange>
            </w:pPr>
            <w:r w:rsidRPr="3726FF3B">
              <w:rPr>
                <w:rFonts w:asciiTheme="minorHAnsi" w:hAnsiTheme="minorHAnsi" w:eastAsiaTheme="minorEastAsia" w:cstheme="minorBidi"/>
                <w:b/>
                <w:bCs/>
                <w:color w:val="000000" w:themeColor="text1"/>
                <w:sz w:val="24"/>
                <w:szCs w:val="24"/>
                <w:lang w:val="en-US"/>
              </w:rPr>
              <w:t>Not null</w:t>
            </w:r>
          </w:p>
        </w:tc>
      </w:tr>
      <w:tr w:rsidR="3726FF3B" w:rsidTr="3726FF3B" w14:paraId="29AAAD07" w14:textId="77777777">
        <w:trPr>
          <w:trHeight w:val="690"/>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1271C8E" w14:textId="4133D30B">
            <w:pPr>
              <w:jc w:val="both"/>
              <w:rPr>
                <w:rFonts w:asciiTheme="minorHAnsi" w:hAnsiTheme="minorHAnsi" w:eastAsiaTheme="minorEastAsia" w:cstheme="minorBidi"/>
                <w:color w:val="000000" w:themeColor="text1"/>
                <w:sz w:val="24"/>
                <w:szCs w:val="24"/>
              </w:rPr>
              <w:pPrChange w:author="H Hijazi" w:date="2023-11-04T21:34:00Z" w:id="196">
                <w:pPr/>
              </w:pPrChange>
            </w:pPr>
            <w:r w:rsidRPr="3726FF3B">
              <w:rPr>
                <w:rFonts w:asciiTheme="minorHAnsi" w:hAnsiTheme="minorHAnsi" w:eastAsiaTheme="minorEastAsia" w:cstheme="minorBidi"/>
                <w:b/>
                <w:bCs/>
                <w:color w:val="000000" w:themeColor="text1"/>
                <w:sz w:val="24"/>
                <w:szCs w:val="24"/>
                <w:lang w:val="en-US"/>
              </w:rPr>
              <w:t>Exercise</w:t>
            </w:r>
          </w:p>
        </w:tc>
        <w:tc>
          <w:tcPr>
            <w:tcW w:w="1935" w:type="dxa"/>
            <w:tcBorders>
              <w:top w:val="single" w:color="auto" w:sz="6" w:space="0"/>
              <w:left w:val="single" w:color="auto" w:sz="6" w:space="0"/>
              <w:bottom w:val="single" w:color="auto" w:sz="6" w:space="0"/>
              <w:right w:val="nil"/>
            </w:tcBorders>
            <w:tcMar>
              <w:left w:w="105" w:type="dxa"/>
              <w:right w:w="105" w:type="dxa"/>
            </w:tcMar>
          </w:tcPr>
          <w:p w:rsidR="3726FF3B" w:rsidRDefault="3726FF3B" w14:paraId="39546ED1" w14:textId="3B2BDF0F">
            <w:pPr>
              <w:jc w:val="both"/>
              <w:rPr>
                <w:rFonts w:asciiTheme="minorHAnsi" w:hAnsiTheme="minorHAnsi" w:eastAsiaTheme="minorEastAsia" w:cstheme="minorBidi"/>
                <w:color w:val="000000" w:themeColor="text1"/>
                <w:sz w:val="24"/>
                <w:szCs w:val="24"/>
              </w:rPr>
              <w:pPrChange w:author="H Hijazi" w:date="2023-11-04T21:34:00Z" w:id="197">
                <w:pPr/>
              </w:pPrChange>
            </w:pPr>
            <w:r w:rsidRPr="3726FF3B">
              <w:rPr>
                <w:rFonts w:asciiTheme="minorHAnsi" w:hAnsiTheme="minorHAnsi" w:eastAsiaTheme="minorEastAsia" w:cstheme="minorBidi"/>
                <w:b/>
                <w:bCs/>
                <w:color w:val="000000" w:themeColor="text1"/>
                <w:sz w:val="24"/>
                <w:szCs w:val="24"/>
                <w:lang w:val="en-US"/>
              </w:rPr>
              <w:t>Text</w:t>
            </w:r>
          </w:p>
        </w:tc>
        <w:tc>
          <w:tcPr>
            <w:tcW w:w="1590" w:type="dxa"/>
            <w:tcBorders>
              <w:top w:val="nil"/>
              <w:left w:val="nil"/>
              <w:bottom w:val="nil"/>
              <w:right w:val="nil"/>
            </w:tcBorders>
            <w:shd w:val="clear" w:color="auto" w:fill="000000" w:themeFill="text1"/>
            <w:tcMar>
              <w:left w:w="105" w:type="dxa"/>
              <w:right w:w="105" w:type="dxa"/>
            </w:tcMar>
          </w:tcPr>
          <w:p w:rsidR="3726FF3B" w:rsidRDefault="3726FF3B" w14:paraId="10B0BC7E" w14:textId="04120092">
            <w:pPr>
              <w:jc w:val="both"/>
              <w:rPr>
                <w:rFonts w:asciiTheme="minorHAnsi" w:hAnsiTheme="minorHAnsi" w:eastAsiaTheme="minorEastAsia" w:cstheme="minorBidi"/>
                <w:color w:val="000000" w:themeColor="text1"/>
                <w:sz w:val="24"/>
                <w:szCs w:val="24"/>
              </w:rPr>
              <w:pPrChange w:author="H Hijazi" w:date="2023-11-04T21:34:00Z" w:id="198">
                <w:pPr/>
              </w:pPrChange>
            </w:pPr>
          </w:p>
        </w:tc>
        <w:tc>
          <w:tcPr>
            <w:tcW w:w="1590" w:type="dxa"/>
            <w:tcBorders>
              <w:top w:val="nil"/>
              <w:left w:val="nil"/>
              <w:bottom w:val="nil"/>
              <w:right w:val="nil"/>
            </w:tcBorders>
            <w:shd w:val="clear" w:color="auto" w:fill="000000" w:themeFill="text1"/>
            <w:tcMar>
              <w:left w:w="105" w:type="dxa"/>
              <w:right w:w="105" w:type="dxa"/>
            </w:tcMar>
          </w:tcPr>
          <w:p w:rsidR="3726FF3B" w:rsidRDefault="3726FF3B" w14:paraId="109B689D" w14:textId="2B624453">
            <w:pPr>
              <w:jc w:val="both"/>
              <w:rPr>
                <w:rFonts w:asciiTheme="minorHAnsi" w:hAnsiTheme="minorHAnsi" w:eastAsiaTheme="minorEastAsia" w:cstheme="minorBidi"/>
                <w:color w:val="000000" w:themeColor="text1"/>
                <w:sz w:val="24"/>
                <w:szCs w:val="24"/>
              </w:rPr>
              <w:pPrChange w:author="H Hijazi" w:date="2023-11-04T21:34:00Z" w:id="199">
                <w:pPr/>
              </w:pPrChange>
            </w:pPr>
          </w:p>
        </w:tc>
      </w:tr>
      <w:tr w:rsidR="3726FF3B" w:rsidTr="3726FF3B" w14:paraId="59870981" w14:textId="77777777">
        <w:trPr>
          <w:trHeight w:val="825"/>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F91A702" w14:textId="666E5079">
            <w:pPr>
              <w:jc w:val="both"/>
              <w:rPr>
                <w:rFonts w:asciiTheme="minorHAnsi" w:hAnsiTheme="minorHAnsi" w:eastAsiaTheme="minorEastAsia" w:cstheme="minorBidi"/>
                <w:color w:val="000000" w:themeColor="text1"/>
                <w:sz w:val="24"/>
                <w:szCs w:val="24"/>
              </w:rPr>
              <w:pPrChange w:author="H Hijazi" w:date="2023-11-04T21:34:00Z" w:id="200">
                <w:pPr/>
              </w:pPrChange>
            </w:pPr>
            <w:r w:rsidRPr="3726FF3B">
              <w:rPr>
                <w:rFonts w:asciiTheme="minorHAnsi" w:hAnsiTheme="minorHAnsi" w:eastAsiaTheme="minorEastAsia" w:cstheme="minorBidi"/>
                <w:b/>
                <w:bCs/>
                <w:color w:val="000000" w:themeColor="text1"/>
                <w:sz w:val="24"/>
                <w:szCs w:val="24"/>
                <w:lang w:val="en-US"/>
              </w:rPr>
              <w:t>Exercise_ID</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0275E30" w14:textId="6040D59E">
            <w:pPr>
              <w:jc w:val="both"/>
              <w:rPr>
                <w:rFonts w:asciiTheme="minorHAnsi" w:hAnsiTheme="minorHAnsi" w:eastAsiaTheme="minorEastAsia" w:cstheme="minorBidi"/>
                <w:color w:val="000000" w:themeColor="text1"/>
                <w:sz w:val="24"/>
                <w:szCs w:val="24"/>
              </w:rPr>
              <w:pPrChange w:author="H Hijazi" w:date="2023-11-04T21:34:00Z" w:id="201">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nil"/>
              <w:left w:val="single" w:color="auto" w:sz="6" w:space="0"/>
              <w:bottom w:val="single" w:color="auto" w:sz="6" w:space="0"/>
              <w:right w:val="single" w:color="auto" w:sz="6" w:space="0"/>
            </w:tcBorders>
            <w:tcMar>
              <w:left w:w="105" w:type="dxa"/>
              <w:right w:w="105" w:type="dxa"/>
            </w:tcMar>
          </w:tcPr>
          <w:p w:rsidR="3726FF3B" w:rsidRDefault="3726FF3B" w14:paraId="24BDE58C" w14:textId="1D1CE014">
            <w:pPr>
              <w:jc w:val="both"/>
              <w:rPr>
                <w:rFonts w:asciiTheme="minorHAnsi" w:hAnsiTheme="minorHAnsi" w:eastAsiaTheme="minorEastAsia" w:cstheme="minorBidi"/>
                <w:color w:val="000000" w:themeColor="text1"/>
                <w:sz w:val="24"/>
                <w:szCs w:val="24"/>
              </w:rPr>
              <w:pPrChange w:author="H Hijazi" w:date="2023-11-04T21:34:00Z" w:id="202">
                <w:pPr/>
              </w:pPrChange>
            </w:pPr>
            <w:r w:rsidRPr="3726FF3B">
              <w:rPr>
                <w:rFonts w:asciiTheme="minorHAnsi" w:hAnsiTheme="minorHAnsi" w:eastAsiaTheme="minorEastAsia" w:cstheme="minorBidi"/>
                <w:b/>
                <w:bCs/>
                <w:color w:val="000000" w:themeColor="text1"/>
                <w:sz w:val="24"/>
                <w:szCs w:val="24"/>
                <w:lang w:val="en-US"/>
              </w:rPr>
              <w:t>1-2</w:t>
            </w:r>
          </w:p>
        </w:tc>
        <w:tc>
          <w:tcPr>
            <w:tcW w:w="1590" w:type="dxa"/>
            <w:tcBorders>
              <w:top w:val="nil"/>
              <w:left w:val="single" w:color="auto" w:sz="6" w:space="0"/>
              <w:bottom w:val="single" w:color="auto" w:sz="6" w:space="0"/>
              <w:right w:val="single" w:color="auto" w:sz="6" w:space="0"/>
            </w:tcBorders>
            <w:tcMar>
              <w:left w:w="105" w:type="dxa"/>
              <w:right w:w="105" w:type="dxa"/>
            </w:tcMar>
          </w:tcPr>
          <w:p w:rsidR="3726FF3B" w:rsidRDefault="3726FF3B" w14:paraId="17357C7B" w14:textId="60A6635C">
            <w:pPr>
              <w:jc w:val="both"/>
              <w:rPr>
                <w:rFonts w:asciiTheme="minorHAnsi" w:hAnsiTheme="minorHAnsi" w:eastAsiaTheme="minorEastAsia" w:cstheme="minorBidi"/>
                <w:color w:val="000000" w:themeColor="text1"/>
                <w:sz w:val="24"/>
                <w:szCs w:val="24"/>
              </w:rPr>
              <w:pPrChange w:author="H Hijazi" w:date="2023-11-04T21:34:00Z" w:id="203">
                <w:pPr/>
              </w:pPrChange>
            </w:pPr>
            <w:r w:rsidRPr="3726FF3B">
              <w:rPr>
                <w:rFonts w:asciiTheme="minorHAnsi" w:hAnsiTheme="minorHAnsi" w:eastAsiaTheme="minorEastAsia" w:cstheme="minorBidi"/>
                <w:b/>
                <w:bCs/>
                <w:color w:val="000000" w:themeColor="text1"/>
                <w:sz w:val="24"/>
                <w:szCs w:val="24"/>
                <w:lang w:val="en-US"/>
              </w:rPr>
              <w:t>Primary Key</w:t>
            </w:r>
          </w:p>
        </w:tc>
      </w:tr>
      <w:tr w:rsidR="3726FF3B" w:rsidTr="3726FF3B" w14:paraId="3F9770AF" w14:textId="77777777">
        <w:trPr>
          <w:trHeight w:val="840"/>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515FFE25" w14:textId="7673FA8A">
            <w:pPr>
              <w:jc w:val="both"/>
              <w:rPr>
                <w:rFonts w:asciiTheme="minorHAnsi" w:hAnsiTheme="minorHAnsi" w:eastAsiaTheme="minorEastAsia" w:cstheme="minorBidi"/>
                <w:color w:val="000000" w:themeColor="text1"/>
                <w:sz w:val="24"/>
                <w:szCs w:val="24"/>
              </w:rPr>
              <w:pPrChange w:author="H Hijazi" w:date="2023-11-04T21:34:00Z" w:id="204">
                <w:pPr/>
              </w:pPrChange>
            </w:pPr>
            <w:r w:rsidRPr="3726FF3B">
              <w:rPr>
                <w:rFonts w:asciiTheme="minorHAnsi" w:hAnsiTheme="minorHAnsi" w:eastAsiaTheme="minorEastAsia" w:cstheme="minorBidi"/>
                <w:b/>
                <w:bCs/>
                <w:color w:val="000000" w:themeColor="text1"/>
                <w:sz w:val="24"/>
                <w:szCs w:val="24"/>
                <w:lang w:val="en-US"/>
              </w:rPr>
              <w:t>Equipment</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EFB8592" w14:textId="77A3A4B2">
            <w:pPr>
              <w:jc w:val="both"/>
              <w:rPr>
                <w:rFonts w:asciiTheme="minorHAnsi" w:hAnsiTheme="minorHAnsi" w:eastAsiaTheme="minorEastAsia" w:cstheme="minorBidi"/>
                <w:color w:val="000000" w:themeColor="text1"/>
                <w:sz w:val="24"/>
                <w:szCs w:val="24"/>
              </w:rPr>
              <w:pPrChange w:author="H Hijazi" w:date="2023-11-04T21:34:00Z" w:id="205">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840083B" w14:textId="00645BE6">
            <w:pPr>
              <w:jc w:val="both"/>
              <w:rPr>
                <w:rFonts w:asciiTheme="minorHAnsi" w:hAnsiTheme="minorHAnsi" w:eastAsiaTheme="minorEastAsia" w:cstheme="minorBidi"/>
                <w:color w:val="000000" w:themeColor="text1"/>
                <w:sz w:val="24"/>
                <w:szCs w:val="24"/>
              </w:rPr>
              <w:pPrChange w:author="H Hijazi" w:date="2023-11-04T21:34:00Z" w:id="206">
                <w:pPr/>
              </w:pPrChange>
            </w:pPr>
            <w:r w:rsidRPr="3726FF3B">
              <w:rPr>
                <w:rFonts w:asciiTheme="minorHAnsi" w:hAnsiTheme="minorHAnsi" w:eastAsiaTheme="minorEastAsia" w:cstheme="minorBidi"/>
                <w:b/>
                <w:bCs/>
                <w:color w:val="000000" w:themeColor="text1"/>
                <w:sz w:val="24"/>
                <w:szCs w:val="24"/>
                <w:lang w:val="en-US"/>
              </w:rPr>
              <w:t>5-10</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6D4E9B65" w14:textId="52F717D2">
            <w:pPr>
              <w:jc w:val="both"/>
              <w:rPr>
                <w:rFonts w:asciiTheme="minorHAnsi" w:hAnsiTheme="minorHAnsi" w:eastAsiaTheme="minorEastAsia" w:cstheme="minorBidi"/>
                <w:color w:val="000000" w:themeColor="text1"/>
                <w:sz w:val="24"/>
                <w:szCs w:val="24"/>
              </w:rPr>
              <w:pPrChange w:author="H Hijazi" w:date="2023-11-04T21:34:00Z" w:id="207">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6825C4B4" w14:textId="77777777">
        <w:trPr>
          <w:trHeight w:val="960"/>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33955726" w14:textId="6B6E9CC8">
            <w:pPr>
              <w:jc w:val="both"/>
              <w:rPr>
                <w:rFonts w:asciiTheme="minorHAnsi" w:hAnsiTheme="minorHAnsi" w:eastAsiaTheme="minorEastAsia" w:cstheme="minorBidi"/>
                <w:color w:val="000000" w:themeColor="text1"/>
                <w:sz w:val="24"/>
                <w:szCs w:val="24"/>
              </w:rPr>
              <w:pPrChange w:author="H Hijazi" w:date="2023-11-04T21:34:00Z" w:id="208">
                <w:pPr/>
              </w:pPrChange>
            </w:pPr>
            <w:r w:rsidRPr="3726FF3B">
              <w:rPr>
                <w:rFonts w:asciiTheme="minorHAnsi" w:hAnsiTheme="minorHAnsi" w:eastAsiaTheme="minorEastAsia" w:cstheme="minorBidi"/>
                <w:b/>
                <w:bCs/>
                <w:color w:val="000000" w:themeColor="text1"/>
                <w:sz w:val="24"/>
                <w:szCs w:val="24"/>
                <w:lang w:val="en-US"/>
              </w:rPr>
              <w:t>Difficulty</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38DF0B56" w14:textId="22557FA9">
            <w:pPr>
              <w:jc w:val="both"/>
              <w:rPr>
                <w:rFonts w:asciiTheme="minorHAnsi" w:hAnsiTheme="minorHAnsi" w:eastAsiaTheme="minorEastAsia" w:cstheme="minorBidi"/>
                <w:color w:val="000000" w:themeColor="text1"/>
                <w:sz w:val="24"/>
                <w:szCs w:val="24"/>
              </w:rPr>
              <w:pPrChange w:author="H Hijazi" w:date="2023-11-04T21:34:00Z" w:id="209">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2C4679BF" w14:textId="7E8C4E07">
            <w:pPr>
              <w:jc w:val="both"/>
              <w:rPr>
                <w:rFonts w:asciiTheme="minorHAnsi" w:hAnsiTheme="minorHAnsi" w:eastAsiaTheme="minorEastAsia" w:cstheme="minorBidi"/>
                <w:color w:val="000000" w:themeColor="text1"/>
                <w:sz w:val="24"/>
                <w:szCs w:val="24"/>
              </w:rPr>
              <w:pPrChange w:author="H Hijazi" w:date="2023-11-04T21:34:00Z" w:id="210">
                <w:pPr/>
              </w:pPrChange>
            </w:pPr>
            <w:r w:rsidRPr="3726FF3B">
              <w:rPr>
                <w:rFonts w:asciiTheme="minorHAnsi" w:hAnsiTheme="minorHAnsi" w:eastAsiaTheme="minorEastAsia" w:cstheme="minorBidi"/>
                <w:b/>
                <w:bCs/>
                <w:color w:val="000000" w:themeColor="text1"/>
                <w:sz w:val="24"/>
                <w:szCs w:val="24"/>
                <w:lang w:val="en-US"/>
              </w:rPr>
              <w:t>5-15</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3CDAED3E" w14:textId="1EB10793">
            <w:pPr>
              <w:jc w:val="both"/>
              <w:rPr>
                <w:rFonts w:asciiTheme="minorHAnsi" w:hAnsiTheme="minorHAnsi" w:eastAsiaTheme="minorEastAsia" w:cstheme="minorBidi"/>
                <w:color w:val="000000" w:themeColor="text1"/>
                <w:sz w:val="24"/>
                <w:szCs w:val="24"/>
              </w:rPr>
              <w:pPrChange w:author="H Hijazi" w:date="2023-11-04T21:34:00Z" w:id="211">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5F5D4205" w14:textId="77777777">
        <w:trPr>
          <w:trHeight w:val="840"/>
        </w:trPr>
        <w:tc>
          <w:tcPr>
            <w:tcW w:w="168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A1E7DAA" w14:textId="0331A69C">
            <w:pPr>
              <w:jc w:val="both"/>
              <w:rPr>
                <w:rFonts w:asciiTheme="minorHAnsi" w:hAnsiTheme="minorHAnsi" w:eastAsiaTheme="minorEastAsia" w:cstheme="minorBidi"/>
                <w:color w:val="000000" w:themeColor="text1"/>
                <w:sz w:val="24"/>
                <w:szCs w:val="24"/>
              </w:rPr>
              <w:pPrChange w:author="H Hijazi" w:date="2023-11-04T21:34:00Z" w:id="212">
                <w:pPr/>
              </w:pPrChange>
            </w:pPr>
            <w:r w:rsidRPr="3726FF3B">
              <w:rPr>
                <w:rFonts w:asciiTheme="minorHAnsi" w:hAnsiTheme="minorHAnsi" w:eastAsiaTheme="minorEastAsia" w:cstheme="minorBidi"/>
                <w:b/>
                <w:bCs/>
                <w:color w:val="000000" w:themeColor="text1"/>
                <w:sz w:val="24"/>
                <w:szCs w:val="24"/>
                <w:lang w:val="en-US"/>
              </w:rPr>
              <w:t>Day</w:t>
            </w:r>
          </w:p>
        </w:tc>
        <w:tc>
          <w:tcPr>
            <w:tcW w:w="193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787664AB" w14:textId="53D486CF">
            <w:pPr>
              <w:jc w:val="both"/>
              <w:rPr>
                <w:rFonts w:asciiTheme="minorHAnsi" w:hAnsiTheme="minorHAnsi" w:eastAsiaTheme="minorEastAsia" w:cstheme="minorBidi"/>
                <w:color w:val="000000" w:themeColor="text1"/>
                <w:sz w:val="24"/>
                <w:szCs w:val="24"/>
              </w:rPr>
              <w:pPrChange w:author="H Hijazi" w:date="2023-11-04T21:34:00Z" w:id="213">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453618E" w14:textId="047A49F6">
            <w:pPr>
              <w:jc w:val="both"/>
              <w:rPr>
                <w:rFonts w:asciiTheme="minorHAnsi" w:hAnsiTheme="minorHAnsi" w:eastAsiaTheme="minorEastAsia" w:cstheme="minorBidi"/>
                <w:color w:val="000000" w:themeColor="text1"/>
                <w:sz w:val="24"/>
                <w:szCs w:val="24"/>
              </w:rPr>
              <w:pPrChange w:author="H Hijazi" w:date="2023-11-04T21:34:00Z" w:id="214">
                <w:pPr/>
              </w:pPrChange>
            </w:pPr>
            <w:r w:rsidRPr="3726FF3B">
              <w:rPr>
                <w:rFonts w:asciiTheme="minorHAnsi" w:hAnsiTheme="minorHAnsi" w:eastAsiaTheme="minorEastAsia" w:cstheme="minorBidi"/>
                <w:b/>
                <w:bCs/>
                <w:color w:val="000000" w:themeColor="text1"/>
                <w:sz w:val="24"/>
                <w:szCs w:val="24"/>
                <w:lang w:val="en-US"/>
              </w:rPr>
              <w:t>7</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589C77C7" w14:textId="6889ED3C">
            <w:pPr>
              <w:jc w:val="both"/>
              <w:rPr>
                <w:rFonts w:asciiTheme="minorHAnsi" w:hAnsiTheme="minorHAnsi" w:eastAsiaTheme="minorEastAsia" w:cstheme="minorBidi"/>
                <w:color w:val="000000" w:themeColor="text1"/>
                <w:sz w:val="24"/>
                <w:szCs w:val="24"/>
              </w:rPr>
              <w:pPrChange w:author="H Hijazi" w:date="2023-11-04T21:34:00Z" w:id="215">
                <w:pPr/>
              </w:pPrChange>
            </w:pPr>
            <w:r w:rsidRPr="3726FF3B">
              <w:rPr>
                <w:rFonts w:asciiTheme="minorHAnsi" w:hAnsiTheme="minorHAnsi" w:eastAsiaTheme="minorEastAsia" w:cstheme="minorBidi"/>
                <w:b/>
                <w:bCs/>
                <w:color w:val="000000" w:themeColor="text1"/>
                <w:sz w:val="24"/>
                <w:szCs w:val="24"/>
                <w:lang w:val="en-US"/>
              </w:rPr>
              <w:t>None</w:t>
            </w:r>
          </w:p>
        </w:tc>
      </w:tr>
    </w:tbl>
    <w:p w:rsidR="19481F42" w:rsidP="183446C3" w:rsidRDefault="19481F42" w14:paraId="45BC55B7" w14:textId="54AA412F" w14:noSpellErr="1">
      <w:pPr>
        <w:jc w:val="both"/>
        <w:pPrChange w:author="H Hijazi" w:date="2023-11-04T21:34:00Z" w:id="216">
          <w:pPr/>
        </w:pPrChange>
      </w:pPr>
      <w:r>
        <w:br/>
      </w:r>
    </w:p>
    <w:p w:rsidR="183446C3" w:rsidP="183446C3" w:rsidRDefault="183446C3" w14:paraId="227AA4D8" w14:textId="57B57B88">
      <w:pPr>
        <w:pStyle w:val="Normal"/>
        <w:jc w:val="both"/>
      </w:pPr>
    </w:p>
    <w:p w:rsidRPr="00C46049" w:rsidR="004352A9" w:rsidP="21C863CE" w:rsidRDefault="5EA10E28" w14:paraId="331484BF" w14:textId="77777777" w14:noSpellErr="1">
      <w:pPr>
        <w:pStyle w:val="Heading1"/>
        <w:jc w:val="both"/>
        <w:rPr>
          <w:rFonts w:ascii="Calibri" w:hAnsi="Calibri" w:eastAsia="" w:cs="Arial" w:asciiTheme="minorAscii" w:hAnsiTheme="minorAscii" w:eastAsiaTheme="minorEastAsia" w:cstheme="minorBidi"/>
          <w:sz w:val="24"/>
          <w:szCs w:val="24"/>
        </w:rPr>
        <w:pPrChange w:author="H Hijazi" w:date="2023-11-04T21:34:00Z" w:id="217">
          <w:pPr>
            <w:pStyle w:val="Heading1"/>
          </w:pPr>
        </w:pPrChange>
      </w:pPr>
      <w:bookmarkStart w:name="_Toc146658957" w:id="218"/>
      <w:bookmarkStart w:name="_Toc692538558" w:id="219"/>
      <w:bookmarkStart w:name="_Toc1000625241" w:id="199699589"/>
      <w:r w:rsidRPr="21C863CE" w:rsidR="21C863CE">
        <w:rPr>
          <w:rFonts w:ascii="Calibri" w:hAnsi="Calibri" w:eastAsia="" w:cs="Arial" w:asciiTheme="minorAscii" w:hAnsiTheme="minorAscii" w:eastAsiaTheme="minorEastAsia" w:cstheme="minorBidi"/>
          <w:sz w:val="24"/>
          <w:szCs w:val="24"/>
        </w:rPr>
        <w:t xml:space="preserve">Specific </w:t>
      </w:r>
      <w:r w:rsidRPr="21C863CE" w:rsidR="21C863CE">
        <w:rPr>
          <w:rFonts w:ascii="Calibri" w:hAnsi="Calibri" w:eastAsia="" w:cs="Arial" w:asciiTheme="minorAscii" w:hAnsiTheme="minorAscii" w:eastAsiaTheme="minorEastAsia" w:cstheme="minorBidi"/>
          <w:sz w:val="24"/>
          <w:szCs w:val="24"/>
        </w:rPr>
        <w:t>objectives</w:t>
      </w:r>
      <w:r w:rsidRPr="21C863CE" w:rsidR="21C863CE">
        <w:rPr>
          <w:rFonts w:ascii="Calibri" w:hAnsi="Calibri" w:eastAsia="" w:cs="Arial" w:asciiTheme="minorAscii" w:hAnsiTheme="minorAscii" w:eastAsiaTheme="minorEastAsia" w:cstheme="minorBidi"/>
          <w:sz w:val="24"/>
          <w:szCs w:val="24"/>
        </w:rPr>
        <w:t xml:space="preserve"> of the proposed system</w:t>
      </w:r>
      <w:bookmarkEnd w:id="218"/>
      <w:bookmarkEnd w:id="219"/>
      <w:bookmarkEnd w:id="199699589"/>
    </w:p>
    <w:p w:rsidR="183446C3" w:rsidP="183446C3" w:rsidRDefault="183446C3" w14:paraId="699FC974" w14:textId="1E38410B">
      <w:pPr>
        <w:pStyle w:val="Normal"/>
      </w:pPr>
    </w:p>
    <w:p w:rsidR="183446C3" w:rsidP="183446C3" w:rsidRDefault="183446C3" w14:paraId="2C05471F" w14:textId="48B0EDCD">
      <w:pPr>
        <w:pStyle w:val="Normal"/>
      </w:pPr>
      <w:r w:rsidR="21C863CE">
        <w:rPr/>
        <w:t xml:space="preserve">Based on my research and concept diagrams I have summarised the functionalities of my application into the following </w:t>
      </w:r>
      <w:r w:rsidR="21C863CE">
        <w:rPr/>
        <w:t>objectives</w:t>
      </w:r>
      <w:r w:rsidR="21C863CE">
        <w:rPr/>
        <w:t>:</w:t>
      </w:r>
    </w:p>
    <w:p w:rsidRPr="00C46049" w:rsidR="004352A9" w:rsidP="183446C3" w:rsidRDefault="4E342771" w14:paraId="27F6E94B" w14:textId="36C77292">
      <w:pPr>
        <w:pStyle w:val="ListParagraph"/>
        <w:widowControl w:val="0"/>
        <w:numPr>
          <w:ilvl w:val="0"/>
          <w:numId w:val="121"/>
        </w:numPr>
        <w:tabs>
          <w:tab w:val="left" w:pos="2060"/>
        </w:tabs>
        <w:spacing w:line="360" w:lineRule="auto"/>
        <w:ind w:left="360"/>
        <w:jc w:val="both"/>
        <w:rPr>
          <w:rFonts w:eastAsia=""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A login page will load when the app is started</w:t>
      </w:r>
      <w:r w:rsidRPr="21C863CE" w:rsidR="21C863CE">
        <w:rPr>
          <w:rFonts w:eastAsia="" w:eastAsiaTheme="minorEastAsia"/>
          <w:color w:val="000000" w:themeColor="text1" w:themeTint="FF" w:themeShade="FF"/>
          <w:sz w:val="24"/>
          <w:szCs w:val="24"/>
          <w:lang w:val="en-US"/>
        </w:rPr>
        <w:t xml:space="preserve">. This will include a </w:t>
      </w:r>
      <w:r w:rsidRPr="21C863CE" w:rsidR="21C863CE">
        <w:rPr>
          <w:rFonts w:eastAsia="" w:eastAsiaTheme="minorEastAsia"/>
          <w:color w:val="000000" w:themeColor="text1" w:themeTint="FF" w:themeShade="FF"/>
          <w:sz w:val="24"/>
          <w:szCs w:val="24"/>
          <w:lang w:val="en-US"/>
        </w:rPr>
        <w:t>sign in</w:t>
      </w:r>
      <w:r w:rsidRPr="21C863CE" w:rsidR="21C863CE">
        <w:rPr>
          <w:rFonts w:eastAsia="" w:eastAsiaTheme="minorEastAsia"/>
          <w:color w:val="000000" w:themeColor="text1" w:themeTint="FF" w:themeShade="FF"/>
          <w:sz w:val="24"/>
          <w:szCs w:val="24"/>
          <w:lang w:val="en-US"/>
        </w:rPr>
        <w:t xml:space="preserve"> page and a registration page. The registration page with collect name, age, gender, password while the sign in page will allow the user to enter </w:t>
      </w:r>
      <w:r w:rsidRPr="21C863CE" w:rsidR="21C863CE">
        <w:rPr>
          <w:rFonts w:eastAsia="" w:eastAsiaTheme="minorEastAsia"/>
          <w:color w:val="000000" w:themeColor="text1" w:themeTint="FF" w:themeShade="FF"/>
          <w:sz w:val="24"/>
          <w:szCs w:val="24"/>
          <w:lang w:val="en-US"/>
        </w:rPr>
        <w:t>th</w:t>
      </w:r>
      <w:r w:rsidRPr="21C863CE" w:rsidR="21C863CE">
        <w:rPr>
          <w:rFonts w:eastAsia="" w:eastAsiaTheme="minorEastAsia"/>
          <w:color w:val="000000" w:themeColor="text1" w:themeTint="FF" w:themeShade="FF"/>
          <w:sz w:val="24"/>
          <w:szCs w:val="24"/>
          <w:lang w:val="en-US"/>
        </w:rPr>
        <w:t>eir username and password to access the system</w:t>
      </w:r>
    </w:p>
    <w:p w:rsidRPr="00C46049" w:rsidR="004352A9" w:rsidP="183446C3" w:rsidRDefault="4E342771" w14:paraId="2A7DCA20" w14:textId="509CA023">
      <w:pPr>
        <w:pStyle w:val="ListParagraph"/>
        <w:widowControl w:val="0"/>
        <w:numPr>
          <w:ilvl w:val="0"/>
          <w:numId w:val="121"/>
        </w:numPr>
        <w:tabs>
          <w:tab w:val="left" w:pos="2060"/>
        </w:tabs>
        <w:spacing w:line="360" w:lineRule="auto"/>
        <w:ind w:left="360"/>
        <w:jc w:val="both"/>
        <w:rPr>
          <w:rFonts w:eastAsia="" w:eastAsiaTheme="minorEastAsia"/>
          <w:color w:val="000000" w:themeColor="text1"/>
          <w:sz w:val="24"/>
          <w:szCs w:val="24"/>
          <w:lang w:val="en-US"/>
        </w:rPr>
      </w:pPr>
      <w:r w:rsidRPr="21C863CE" w:rsidR="21C863CE">
        <w:rPr>
          <w:rFonts w:eastAsia="" w:eastAsiaTheme="minorEastAsia"/>
          <w:color w:val="000000" w:themeColor="text1" w:themeTint="FF" w:themeShade="FF"/>
          <w:sz w:val="24"/>
          <w:szCs w:val="24"/>
          <w:lang w:val="en-US"/>
        </w:rPr>
        <w:t xml:space="preserve">There will be a set of questions to decide the experience level based on the user’s answer to </w:t>
      </w:r>
      <w:r w:rsidRPr="21C863CE" w:rsidR="21C863CE">
        <w:rPr>
          <w:rFonts w:eastAsia="" w:eastAsiaTheme="minorEastAsia"/>
          <w:color w:val="000000" w:themeColor="text1" w:themeTint="FF" w:themeShade="FF"/>
          <w:sz w:val="24"/>
          <w:szCs w:val="24"/>
          <w:lang w:val="en-US"/>
        </w:rPr>
        <w:t>sthe</w:t>
      </w:r>
      <w:r w:rsidRPr="21C863CE" w:rsidR="21C863CE">
        <w:rPr>
          <w:rFonts w:eastAsia="" w:eastAsiaTheme="minorEastAsia"/>
          <w:color w:val="000000" w:themeColor="text1" w:themeTint="FF" w:themeShade="FF"/>
          <w:sz w:val="24"/>
          <w:szCs w:val="24"/>
          <w:lang w:val="en-US"/>
        </w:rPr>
        <w:t xml:space="preserve"> questions</w:t>
      </w:r>
    </w:p>
    <w:p w:rsidR="21C863CE" w:rsidP="21C863CE" w:rsidRDefault="21C863CE" w14:paraId="5B4D9621" w14:textId="16A85E26">
      <w:pPr>
        <w:pStyle w:val="ListParagraph"/>
        <w:widowControl w:val="0"/>
        <w:numPr>
          <w:ilvl w:val="0"/>
          <w:numId w:val="121"/>
        </w:numPr>
        <w:tabs>
          <w:tab w:val="left" w:leader="none" w:pos="2060"/>
        </w:tabs>
        <w:spacing w:line="360" w:lineRule="auto"/>
        <w:ind w:left="360"/>
        <w:jc w:val="both"/>
        <w:rPr>
          <w:rFonts w:eastAsia="" w:eastAsiaTheme="minorEastAsia"/>
          <w:color w:val="000000" w:themeColor="text1" w:themeTint="FF" w:themeShade="FF"/>
          <w:sz w:val="24"/>
          <w:szCs w:val="24"/>
          <w:lang w:val="en-US"/>
        </w:rPr>
      </w:pPr>
      <w:r w:rsidRPr="21C863CE" w:rsidR="21C863CE">
        <w:rPr>
          <w:rFonts w:eastAsia="" w:eastAsiaTheme="minorEastAsia"/>
          <w:color w:val="000000" w:themeColor="text1" w:themeTint="FF" w:themeShade="FF"/>
          <w:sz w:val="24"/>
          <w:szCs w:val="24"/>
          <w:lang w:val="en-US"/>
        </w:rPr>
        <w:t xml:space="preserve">A page will load showing the user’s profile of experience, age, gender, name with some </w:t>
      </w:r>
      <w:r w:rsidRPr="21C863CE" w:rsidR="21C863CE">
        <w:rPr>
          <w:rFonts w:eastAsia="" w:eastAsiaTheme="minorEastAsia"/>
          <w:color w:val="000000" w:themeColor="text1" w:themeTint="FF" w:themeShade="FF"/>
          <w:sz w:val="24"/>
          <w:szCs w:val="24"/>
          <w:lang w:val="en-US"/>
        </w:rPr>
        <w:t>colour</w:t>
      </w:r>
      <w:r w:rsidRPr="21C863CE" w:rsidR="21C863CE">
        <w:rPr>
          <w:rFonts w:eastAsia="" w:eastAsiaTheme="minorEastAsia"/>
          <w:color w:val="000000" w:themeColor="text1" w:themeTint="FF" w:themeShade="FF"/>
          <w:sz w:val="24"/>
          <w:szCs w:val="24"/>
          <w:lang w:val="en-US"/>
        </w:rPr>
        <w:t xml:space="preserve"> and a picture if they want, else a default will be provided. The user interface will load the profile of the user within a few seconds / </w:t>
      </w:r>
      <w:r w:rsidRPr="21C863CE" w:rsidR="21C863CE">
        <w:rPr>
          <w:rFonts w:eastAsia="" w:eastAsiaTheme="minorEastAsia"/>
          <w:color w:val="000000" w:themeColor="text1" w:themeTint="FF" w:themeShade="FF"/>
          <w:sz w:val="24"/>
          <w:szCs w:val="24"/>
          <w:lang w:val="en-US"/>
        </w:rPr>
        <w:t>immediately</w:t>
      </w:r>
      <w:r w:rsidRPr="21C863CE" w:rsidR="21C863CE">
        <w:rPr>
          <w:rFonts w:eastAsia="" w:eastAsiaTheme="minorEastAsia"/>
          <w:color w:val="000000" w:themeColor="text1" w:themeTint="FF" w:themeShade="FF"/>
          <w:sz w:val="24"/>
          <w:szCs w:val="24"/>
          <w:lang w:val="en-US"/>
        </w:rPr>
        <w:t xml:space="preserve"> of logging in or signing up. All other functionality of the application will also respond within a few s</w:t>
      </w:r>
      <w:r w:rsidRPr="21C863CE" w:rsidR="21C863CE">
        <w:rPr>
          <w:rFonts w:eastAsia="" w:eastAsiaTheme="minorEastAsia"/>
          <w:color w:val="000000" w:themeColor="text1" w:themeTint="FF" w:themeShade="FF"/>
          <w:sz w:val="24"/>
          <w:szCs w:val="24"/>
          <w:lang w:val="en-US"/>
        </w:rPr>
        <w:t xml:space="preserve">econds / </w:t>
      </w:r>
      <w:r w:rsidRPr="21C863CE" w:rsidR="21C863CE">
        <w:rPr>
          <w:rFonts w:eastAsia="" w:eastAsiaTheme="minorEastAsia"/>
          <w:color w:val="000000" w:themeColor="text1" w:themeTint="FF" w:themeShade="FF"/>
          <w:sz w:val="24"/>
          <w:szCs w:val="24"/>
          <w:lang w:val="en-US"/>
        </w:rPr>
        <w:t>im</w:t>
      </w:r>
      <w:r w:rsidRPr="21C863CE" w:rsidR="21C863CE">
        <w:rPr>
          <w:rFonts w:eastAsia="" w:eastAsiaTheme="minorEastAsia"/>
          <w:color w:val="000000" w:themeColor="text1" w:themeTint="FF" w:themeShade="FF"/>
          <w:sz w:val="24"/>
          <w:szCs w:val="24"/>
          <w:lang w:val="en-US"/>
        </w:rPr>
        <w:t>mediately</w:t>
      </w:r>
      <w:r w:rsidRPr="21C863CE" w:rsidR="21C863CE">
        <w:rPr>
          <w:rFonts w:eastAsia="" w:eastAsiaTheme="minorEastAsia"/>
          <w:color w:val="000000" w:themeColor="text1" w:themeTint="FF" w:themeShade="FF"/>
          <w:sz w:val="24"/>
          <w:szCs w:val="24"/>
          <w:lang w:val="en-US"/>
        </w:rPr>
        <w:t xml:space="preserve"> of clicking on any feature of the application.</w:t>
      </w:r>
    </w:p>
    <w:p w:rsidRPr="00C46049" w:rsidR="004352A9" w:rsidP="21C863CE" w:rsidRDefault="4E342771" w14:paraId="505E1E9D" w14:textId="7E1B4B00">
      <w:pPr>
        <w:pStyle w:val="ListParagraph"/>
        <w:widowControl w:val="0"/>
        <w:numPr>
          <w:ilvl w:val="0"/>
          <w:numId w:val="121"/>
        </w:numPr>
        <w:tabs>
          <w:tab w:val="left" w:pos="2060"/>
        </w:tabs>
        <w:spacing w:line="360" w:lineRule="auto"/>
        <w:ind w:left="360"/>
        <w:jc w:val="both"/>
        <w:rPr>
          <w:rFonts w:eastAsia=""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 xml:space="preserve">There will be a separate page for 6 different pre-made workouts but I could </w:t>
      </w:r>
      <w:r w:rsidRPr="21C863CE" w:rsidR="21C863CE">
        <w:rPr>
          <w:rFonts w:eastAsia="" w:eastAsiaTheme="minorEastAsia"/>
          <w:color w:val="000000" w:themeColor="text1" w:themeTint="FF" w:themeShade="FF"/>
          <w:sz w:val="24"/>
          <w:szCs w:val="24"/>
          <w:lang w:val="en-US"/>
        </w:rPr>
        <w:t>possibly build</w:t>
      </w:r>
      <w:r w:rsidRPr="21C863CE" w:rsidR="21C863CE">
        <w:rPr>
          <w:rFonts w:eastAsia="" w:eastAsiaTheme="minorEastAsia"/>
          <w:color w:val="000000" w:themeColor="text1" w:themeTint="FF" w:themeShade="FF"/>
          <w:sz w:val="24"/>
          <w:szCs w:val="24"/>
          <w:lang w:val="en-US"/>
        </w:rPr>
        <w:t xml:space="preserve"> in the functionality of being able to change the number of pre-made workouts. Each workout will have editable and removable options and a dropdown menu of all the workouts available. There will also be </w:t>
      </w:r>
      <w:r w:rsidRPr="21C863CE" w:rsidR="21C863CE">
        <w:rPr>
          <w:rFonts w:eastAsia="" w:eastAsiaTheme="minorEastAsia"/>
          <w:color w:val="000000" w:themeColor="text1" w:themeTint="FF" w:themeShade="FF"/>
          <w:sz w:val="24"/>
          <w:szCs w:val="24"/>
          <w:lang w:val="en-US"/>
        </w:rPr>
        <w:t>a choice</w:t>
      </w:r>
      <w:r w:rsidRPr="21C863CE" w:rsidR="21C863CE">
        <w:rPr>
          <w:rFonts w:eastAsia="" w:eastAsiaTheme="minorEastAsia"/>
          <w:color w:val="000000" w:themeColor="text1" w:themeTint="FF" w:themeShade="FF"/>
          <w:sz w:val="24"/>
          <w:szCs w:val="24"/>
          <w:lang w:val="en-US"/>
        </w:rPr>
        <w:t xml:space="preserve"> to add exercises if not available.</w:t>
      </w:r>
    </w:p>
    <w:p w:rsidRPr="00C46049" w:rsidR="004352A9" w:rsidP="21C863CE" w:rsidRDefault="5EA10E28" w14:paraId="5557D040" w14:textId="1C5A15D9">
      <w:pPr>
        <w:pStyle w:val="ListParagraph"/>
        <w:widowControl w:val="0"/>
        <w:numPr>
          <w:ilvl w:val="0"/>
          <w:numId w:val="121"/>
        </w:numPr>
        <w:tabs>
          <w:tab w:val="left" w:pos="2060"/>
        </w:tabs>
        <w:spacing w:line="360" w:lineRule="auto"/>
        <w:ind w:left="360"/>
        <w:jc w:val="both"/>
        <w:rPr>
          <w:rFonts w:eastAsia=""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A dynamic workout saved database and workout history will be in place. The database will update instantly as soon as the user implements any of the update functionalities</w:t>
      </w:r>
    </w:p>
    <w:p w:rsidRPr="00C46049" w:rsidR="004352A9" w:rsidP="00823A62" w:rsidRDefault="4E342771" w14:paraId="5345655B" w14:textId="24331AD0">
      <w:pPr>
        <w:pStyle w:val="ListParagraph"/>
        <w:widowControl w:val="0"/>
        <w:numPr>
          <w:ilvl w:val="0"/>
          <w:numId w:val="121"/>
        </w:numPr>
        <w:tabs>
          <w:tab w:val="left" w:pos="2060"/>
        </w:tabs>
        <w:spacing w:line="360" w:lineRule="auto"/>
        <w:ind w:left="360"/>
        <w:jc w:val="both"/>
        <w:rPr>
          <w:rFonts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There will be a separate page that appears when a certain workout is picked showing the exercises to be completed with the weight, reps, sets and equipment, muscle and difficulty level all there. It will be a checkbox beside each one and a master checkbox for every workout that will increase the number of workouts completed when clicked.</w:t>
      </w:r>
    </w:p>
    <w:p w:rsidR="4E342771" w:rsidP="00823A62" w:rsidRDefault="4E342771" w14:paraId="6E324842" w14:textId="5FF79C81">
      <w:pPr>
        <w:pStyle w:val="ListParagraph"/>
        <w:widowControl w:val="0"/>
        <w:numPr>
          <w:ilvl w:val="0"/>
          <w:numId w:val="121"/>
        </w:numPr>
        <w:tabs>
          <w:tab w:val="left" w:pos="2060"/>
        </w:tabs>
        <w:spacing w:line="360" w:lineRule="auto"/>
        <w:ind w:left="360"/>
        <w:jc w:val="both"/>
        <w:rPr>
          <w:rFonts w:eastAsiaTheme="minorEastAsia"/>
          <w:color w:val="000000" w:themeColor="text1"/>
          <w:sz w:val="24"/>
          <w:szCs w:val="24"/>
          <w:lang w:val="en-US"/>
        </w:rPr>
      </w:pPr>
      <w:r w:rsidRPr="21C863CE" w:rsidR="21C863CE">
        <w:rPr>
          <w:rFonts w:eastAsia="" w:eastAsiaTheme="minorEastAsia"/>
          <w:color w:val="000000" w:themeColor="text1" w:themeTint="FF" w:themeShade="FF"/>
          <w:sz w:val="24"/>
          <w:szCs w:val="24"/>
          <w:lang w:val="en-US"/>
        </w:rPr>
        <w:t>When a certain exercise is pressed there will be an image and the relevant information there</w:t>
      </w:r>
    </w:p>
    <w:p w:rsidRPr="00C46049" w:rsidR="004352A9" w:rsidP="00823A62" w:rsidRDefault="5EA10E28" w14:paraId="5B887A84" w14:textId="7BD85361">
      <w:pPr>
        <w:pStyle w:val="ListParagraph"/>
        <w:widowControl w:val="0"/>
        <w:numPr>
          <w:ilvl w:val="0"/>
          <w:numId w:val="121"/>
        </w:numPr>
        <w:tabs>
          <w:tab w:val="left" w:pos="2060"/>
        </w:tabs>
        <w:spacing w:line="360" w:lineRule="auto"/>
        <w:ind w:left="360"/>
        <w:jc w:val="both"/>
        <w:rPr>
          <w:rFonts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There will be a button to view a graph showing the progress of workouts info: reps against set or reps against weight etc...</w:t>
      </w:r>
    </w:p>
    <w:p w:rsidRPr="00C46049" w:rsidR="004352A9" w:rsidP="00823A62" w:rsidRDefault="4E342771" w14:paraId="73F8A4B9" w14:textId="24791082">
      <w:pPr>
        <w:pStyle w:val="ListParagraph"/>
        <w:widowControl w:val="0"/>
        <w:numPr>
          <w:ilvl w:val="0"/>
          <w:numId w:val="121"/>
        </w:numPr>
        <w:tabs>
          <w:tab w:val="left" w:pos="2059"/>
        </w:tabs>
        <w:spacing w:line="360" w:lineRule="auto"/>
        <w:ind w:left="360"/>
        <w:jc w:val="both"/>
        <w:rPr>
          <w:rFonts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There will be a separate tab for calories.</w:t>
      </w:r>
    </w:p>
    <w:p w:rsidRPr="00C46049" w:rsidR="004352A9" w:rsidP="00823A62" w:rsidRDefault="4E342771" w14:paraId="1D888A97" w14:textId="685A5CD5">
      <w:pPr>
        <w:pStyle w:val="ListParagraph"/>
        <w:widowControl w:val="0"/>
        <w:numPr>
          <w:ilvl w:val="0"/>
          <w:numId w:val="121"/>
        </w:numPr>
        <w:tabs>
          <w:tab w:val="left" w:pos="2060"/>
        </w:tabs>
        <w:spacing w:line="360" w:lineRule="auto"/>
        <w:ind w:left="360"/>
        <w:jc w:val="both"/>
        <w:rPr>
          <w:rFonts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There will be an entry box to either search up the meal in a databank of meals or manually enter the calories.</w:t>
      </w:r>
    </w:p>
    <w:p w:rsidRPr="00C46049" w:rsidR="004352A9" w:rsidP="21C863CE" w:rsidRDefault="4E342771" w14:paraId="48A3AC3F" w14:textId="4E6429CD">
      <w:pPr>
        <w:pStyle w:val="ListParagraph"/>
        <w:widowControl w:val="0"/>
        <w:numPr>
          <w:ilvl w:val="0"/>
          <w:numId w:val="121"/>
        </w:numPr>
        <w:tabs>
          <w:tab w:val="left" w:pos="2060"/>
        </w:tabs>
        <w:spacing w:line="360" w:lineRule="auto"/>
        <w:ind w:left="360"/>
        <w:jc w:val="both"/>
        <w:rPr>
          <w:rFonts w:eastAsia=""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 xml:space="preserve">There will be a circle showing how many calories have been eaten and are left. There will be a clickable button to show a pie chart of the split of calories into different food group categories with different </w:t>
      </w:r>
      <w:r w:rsidRPr="21C863CE" w:rsidR="21C863CE">
        <w:rPr>
          <w:rFonts w:eastAsia="" w:eastAsiaTheme="minorEastAsia"/>
          <w:color w:val="000000" w:themeColor="text1" w:themeTint="FF" w:themeShade="FF"/>
          <w:sz w:val="24"/>
          <w:szCs w:val="24"/>
          <w:lang w:val="en-US"/>
        </w:rPr>
        <w:t>colours</w:t>
      </w:r>
      <w:r w:rsidRPr="21C863CE" w:rsidR="21C863CE">
        <w:rPr>
          <w:rFonts w:eastAsia="" w:eastAsiaTheme="minorEastAsia"/>
          <w:color w:val="000000" w:themeColor="text1" w:themeTint="FF" w:themeShade="FF"/>
          <w:sz w:val="24"/>
          <w:szCs w:val="24"/>
          <w:lang w:val="en-US"/>
        </w:rPr>
        <w:t xml:space="preserve"> </w:t>
      </w:r>
      <w:r w:rsidRPr="21C863CE" w:rsidR="21C863CE">
        <w:rPr>
          <w:rFonts w:eastAsia="" w:eastAsiaTheme="minorEastAsia"/>
          <w:color w:val="000000" w:themeColor="text1" w:themeTint="FF" w:themeShade="FF"/>
          <w:sz w:val="24"/>
          <w:szCs w:val="24"/>
          <w:lang w:val="en-US"/>
        </w:rPr>
        <w:t>representing</w:t>
      </w:r>
      <w:r w:rsidRPr="21C863CE" w:rsidR="21C863CE">
        <w:rPr>
          <w:rFonts w:eastAsia="" w:eastAsiaTheme="minorEastAsia"/>
          <w:color w:val="000000" w:themeColor="text1" w:themeTint="FF" w:themeShade="FF"/>
          <w:sz w:val="24"/>
          <w:szCs w:val="24"/>
          <w:lang w:val="en-US"/>
        </w:rPr>
        <w:t xml:space="preserve"> each category.</w:t>
      </w:r>
    </w:p>
    <w:p w:rsidRPr="00C46049" w:rsidR="004352A9" w:rsidP="21C863CE" w:rsidRDefault="4E342771" w14:paraId="5FF29924" w14:textId="794EAD24">
      <w:pPr>
        <w:pStyle w:val="ListParagraph"/>
        <w:widowControl w:val="0"/>
        <w:numPr>
          <w:ilvl w:val="0"/>
          <w:numId w:val="121"/>
        </w:numPr>
        <w:tabs>
          <w:tab w:val="left" w:pos="2059"/>
        </w:tabs>
        <w:spacing w:line="360" w:lineRule="auto"/>
        <w:ind w:left="360"/>
        <w:jc w:val="both"/>
        <w:rPr>
          <w:rFonts w:eastAsia="" w:eastAsiaTheme="minorEastAsia"/>
          <w:color w:val="000000" w:themeColor="text1"/>
          <w:sz w:val="24"/>
          <w:szCs w:val="24"/>
        </w:rPr>
      </w:pPr>
      <w:r w:rsidRPr="21C863CE" w:rsidR="21C863CE">
        <w:rPr>
          <w:rFonts w:eastAsia="" w:eastAsiaTheme="minorEastAsia"/>
          <w:color w:val="000000" w:themeColor="text1" w:themeTint="FF" w:themeShade="FF"/>
          <w:sz w:val="24"/>
          <w:szCs w:val="24"/>
          <w:lang w:val="en-US"/>
        </w:rPr>
        <w:t>There will be a history of nutrition showing the meals each day.</w:t>
      </w:r>
    </w:p>
    <w:p w:rsidRPr="00C46049" w:rsidR="004352A9" w:rsidDel="00793926" w:rsidRDefault="004352A9" w14:paraId="3535583F" w14:textId="5C8D1104">
      <w:pPr>
        <w:jc w:val="both"/>
        <w:rPr>
          <w:del w:author="H Hijazi" w:date="2023-11-04T21:55:00Z" w:id="224"/>
          <w:rFonts w:asciiTheme="minorHAnsi" w:hAnsiTheme="minorHAnsi" w:eastAsiaTheme="minorEastAsia" w:cstheme="minorBidi"/>
          <w:sz w:val="24"/>
          <w:szCs w:val="24"/>
        </w:rPr>
        <w:pPrChange w:author="H Hijazi" w:date="2023-11-04T21:34:00Z" w:id="225">
          <w:pPr/>
        </w:pPrChange>
      </w:pPr>
    </w:p>
    <w:p w:rsidRPr="00C46049" w:rsidR="004352A9" w:rsidP="21C863CE" w:rsidRDefault="5EA10E28" w14:paraId="5A873FF4" w14:textId="77777777">
      <w:pPr>
        <w:pStyle w:val="Heading1"/>
        <w:jc w:val="both"/>
        <w:rPr>
          <w:rFonts w:ascii="Calibri" w:hAnsi="Calibri" w:eastAsia="" w:cs="Arial" w:asciiTheme="minorAscii" w:hAnsiTheme="minorAscii" w:eastAsiaTheme="minorEastAsia" w:cstheme="minorBidi"/>
          <w:sz w:val="24"/>
          <w:szCs w:val="24"/>
        </w:rPr>
        <w:pPrChange w:author="H Hijazi" w:date="2023-11-04T21:34:00Z" w:id="226">
          <w:pPr>
            <w:pStyle w:val="Heading1"/>
          </w:pPr>
        </w:pPrChange>
      </w:pPr>
      <w:bookmarkStart w:name="_Toc146658958" w:id="227"/>
      <w:bookmarkStart w:name="_Toc526808372" w:id="228"/>
      <w:bookmarkStart w:name="_Toc1711952812" w:id="1252804430"/>
      <w:r w:rsidRPr="21C863CE" w:rsidR="21C863CE">
        <w:rPr>
          <w:rFonts w:ascii="Calibri" w:hAnsi="Calibri" w:eastAsia="" w:cs="Arial" w:asciiTheme="minorAscii" w:hAnsiTheme="minorAscii" w:eastAsiaTheme="minorEastAsia" w:cstheme="minorBidi"/>
          <w:sz w:val="24"/>
          <w:szCs w:val="24"/>
        </w:rPr>
        <w:t>Limitations of the proposed system</w:t>
      </w:r>
      <w:bookmarkEnd w:id="227"/>
      <w:bookmarkEnd w:id="228"/>
      <w:bookmarkEnd w:id="1252804430"/>
      <w:r w:rsidRPr="21C863CE" w:rsidR="21C863CE">
        <w:rPr>
          <w:rFonts w:ascii="Calibri" w:hAnsi="Calibri" w:eastAsia="" w:cs="Arial" w:asciiTheme="minorAscii" w:hAnsiTheme="minorAscii" w:eastAsiaTheme="minorEastAsia" w:cstheme="minorBidi"/>
          <w:sz w:val="24"/>
          <w:szCs w:val="24"/>
        </w:rPr>
        <w:t xml:space="preserve"> </w:t>
      </w:r>
    </w:p>
    <w:p w:rsidRPr="00C46049" w:rsidR="004352A9" w:rsidP="21C863CE" w:rsidRDefault="5EA10E28" w14:paraId="56A68558" w14:textId="30539745" w14:noSpellErr="1">
      <w:pPr>
        <w:pStyle w:val="Heading2"/>
        <w:rPr>
          <w:rFonts w:ascii="Calibri" w:hAnsi="Calibri" w:eastAsia="" w:cs="Arial" w:asciiTheme="minorAscii" w:hAnsiTheme="minorAscii" w:eastAsiaTheme="minorEastAsia" w:cstheme="minorBidi"/>
          <w:color w:val="243F60"/>
        </w:rPr>
        <w:pPrChange w:author="H Hijazi" w:date="2023-11-04T21:34:00Z">
          <w:pPr/>
        </w:pPrChange>
      </w:pPr>
      <w:bookmarkStart w:name="_Toc81984534" w:id="230"/>
      <w:bookmarkStart w:name="_Toc335085439" w:id="449060743"/>
      <w:r w:rsidRPr="21C863CE" w:rsidR="21C863CE">
        <w:rPr>
          <w:lang w:val="en-US"/>
        </w:rPr>
        <w:t>Limited time:</w:t>
      </w:r>
      <w:bookmarkEnd w:id="230"/>
      <w:bookmarkEnd w:id="449060743"/>
    </w:p>
    <w:p w:rsidRPr="00C46049" w:rsidR="004352A9" w:rsidP="00823A62" w:rsidRDefault="5EA10E28" w14:paraId="7EE2CF55" w14:textId="4535389B">
      <w:pPr>
        <w:tabs>
          <w:tab w:val="left" w:pos="2780"/>
        </w:tabs>
        <w:spacing w:line="360" w:lineRule="auto"/>
        <w:jc w:val="both"/>
        <w:rPr>
          <w:color w:val="000000" w:themeColor="text1"/>
          <w:sz w:val="24"/>
          <w:szCs w:val="24"/>
        </w:rPr>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I have about 2.5 months to complete the technical solution to my problem, which means although I will try my best it could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possibly not</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be the absolute best I could produce because of the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time limit</w:t>
      </w:r>
    </w:p>
    <w:p w:rsidRPr="00C46049" w:rsidR="004352A9" w:rsidP="21C863CE" w:rsidRDefault="5EA10E28" w14:paraId="7DC176E1" w14:textId="14F5035E" w14:noSpellErr="1">
      <w:pPr>
        <w:pStyle w:val="Heading2"/>
        <w:rPr>
          <w:rFonts w:ascii="Calibri" w:hAnsi="Calibri" w:eastAsia="" w:cs="Arial" w:asciiTheme="minorAscii" w:hAnsiTheme="minorAscii" w:eastAsiaTheme="minorEastAsia" w:cstheme="minorBidi"/>
          <w:color w:val="243F60"/>
        </w:rPr>
        <w:pPrChange w:author="H Hijazi" w:date="2023-11-04T21:34:00Z">
          <w:pPr/>
        </w:pPrChange>
      </w:pPr>
      <w:bookmarkStart w:name="_Toc136587055" w:id="233"/>
      <w:bookmarkStart w:name="_Toc139258115" w:id="734024819"/>
      <w:r w:rsidRPr="21C863CE" w:rsidR="21C863CE">
        <w:rPr>
          <w:lang w:val="en-US"/>
        </w:rPr>
        <w:t>My programming skill</w:t>
      </w:r>
      <w:bookmarkEnd w:id="233"/>
      <w:bookmarkEnd w:id="734024819"/>
      <w:r w:rsidRPr="21C863CE" w:rsidR="21C863CE">
        <w:rPr>
          <w:lang w:val="en-US"/>
        </w:rPr>
        <w:t xml:space="preserve"> </w:t>
      </w:r>
    </w:p>
    <w:p w:rsidRPr="00C46049" w:rsidR="004352A9" w:rsidP="00823A62" w:rsidRDefault="5EA10E28" w14:paraId="62CA4191" w14:textId="25F180A1">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 am trying to implement GUIs, APIs, databases and website scraping. I have not used APIs, databases or website scraping many times before so it will prove challenging when programming it. This means I could produce a relatively more simplistic version of what could </w:t>
      </w:r>
      <w:r w:rsidRPr="5EA10E28">
        <w:rPr>
          <w:rFonts w:asciiTheme="minorHAnsi" w:hAnsiTheme="minorHAnsi" w:eastAsiaTheme="minorEastAsia" w:cstheme="minorBidi"/>
          <w:color w:val="000000" w:themeColor="text1"/>
          <w:sz w:val="24"/>
          <w:szCs w:val="24"/>
          <w:lang w:val="en-US"/>
        </w:rPr>
        <w:t>be achieved with these tools.</w:t>
      </w:r>
    </w:p>
    <w:p w:rsidRPr="00C46049" w:rsidR="004352A9" w:rsidP="21C863CE" w:rsidRDefault="5EA10E28" w14:paraId="14FC7E4C" w14:textId="27FE9D03" w14:noSpellErr="1">
      <w:pPr>
        <w:pStyle w:val="Heading2"/>
        <w:rPr>
          <w:rFonts w:ascii="Calibri" w:hAnsi="Calibri" w:eastAsia="" w:cs="Arial" w:asciiTheme="minorAscii" w:hAnsiTheme="minorAscii" w:eastAsiaTheme="minorEastAsia" w:cstheme="minorBidi"/>
          <w:color w:val="243F60"/>
        </w:rPr>
        <w:pPrChange w:author="H Hijazi" w:date="2023-11-04T21:34:00Z">
          <w:pPr/>
        </w:pPrChange>
      </w:pPr>
      <w:bookmarkStart w:name="_Toc1830702367" w:id="235"/>
      <w:bookmarkStart w:name="_Toc1232031702" w:id="1370428262"/>
      <w:r w:rsidRPr="21C863CE" w:rsidR="21C863CE">
        <w:rPr>
          <w:lang w:val="en-US"/>
        </w:rPr>
        <w:t>Lack of powerful processing power</w:t>
      </w:r>
      <w:bookmarkEnd w:id="235"/>
      <w:bookmarkEnd w:id="1370428262"/>
    </w:p>
    <w:p w:rsidRPr="00C46049" w:rsidR="004352A9" w:rsidP="00823A62" w:rsidRDefault="5EA10E28" w14:paraId="11AD5008" w14:textId="77AE63B6">
      <w:pPr>
        <w:tabs>
          <w:tab w:val="left" w:pos="2780"/>
        </w:tabs>
        <w:spacing w:line="360" w:lineRule="auto"/>
        <w:jc w:val="both"/>
        <w:rPr>
          <w:color w:val="000000" w:themeColor="text1"/>
          <w:sz w:val="24"/>
          <w:szCs w:val="24"/>
        </w:rPr>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Because I am programming on a cloud-based platform called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Replit</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or the IDLE shell of python, I have limited processing power and therefore need to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optimize</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my code to run smoothly and efficiently.</w:t>
      </w:r>
    </w:p>
    <w:p w:rsidR="183446C3" w:rsidP="183446C3" w:rsidRDefault="183446C3" w14:paraId="45618AF0" w14:textId="387D1AB6">
      <w:pPr>
        <w:pStyle w:val="Heading2"/>
        <w:tabs>
          <w:tab w:val="left" w:leader="none" w:pos="2780"/>
        </w:tabs>
        <w:rPr>
          <w:rFonts w:ascii="Calibri" w:hAnsi="Calibri" w:eastAsia="" w:cs="Arial" w:asciiTheme="minorAscii" w:hAnsiTheme="minorAscii" w:eastAsiaTheme="minorEastAsia" w:cstheme="minorBidi"/>
          <w:color w:val="000000" w:themeColor="text1" w:themeTint="FF" w:themeShade="FF"/>
          <w:sz w:val="24"/>
          <w:szCs w:val="24"/>
          <w:lang w:val="en-US"/>
        </w:rPr>
      </w:pPr>
      <w:bookmarkStart w:name="_Toc1260673448" w:id="1838889454"/>
      <w:r w:rsidRPr="21C863CE" w:rsidR="21C863CE">
        <w:rPr>
          <w:lang w:val="en-US"/>
        </w:rPr>
        <w:t>Type of application:</w:t>
      </w:r>
      <w:bookmarkEnd w:id="1838889454"/>
    </w:p>
    <w:p w:rsidR="183446C3" w:rsidP="183446C3" w:rsidRDefault="183446C3" w14:paraId="22FA0F61" w14:textId="2134C4A3">
      <w:pPr>
        <w:pStyle w:val="Normal"/>
        <w:tabs>
          <w:tab w:val="left" w:leader="none" w:pos="2780"/>
        </w:tabs>
        <w:rPr>
          <w:rFonts w:ascii="Calibri" w:hAnsi="Calibri" w:eastAsia="Calibri" w:cs="Calibri" w:asciiTheme="minorAscii" w:hAnsiTheme="minorAscii" w:eastAsiaTheme="minorAscii" w:cstheme="minorAscii"/>
          <w:sz w:val="24"/>
          <w:szCs w:val="24"/>
          <w:lang w:val="en-US"/>
        </w:rPr>
      </w:pPr>
      <w:r w:rsidRPr="183446C3" w:rsidR="183446C3">
        <w:rPr>
          <w:rFonts w:ascii="Calibri" w:hAnsi="Calibri" w:eastAsia="Calibri" w:cs="Calibri" w:asciiTheme="minorAscii" w:hAnsiTheme="minorAscii" w:eastAsiaTheme="minorAscii" w:cstheme="minorAscii"/>
          <w:sz w:val="24"/>
          <w:szCs w:val="24"/>
          <w:lang w:val="en-US"/>
        </w:rPr>
        <w:t>The application is a computer app meaning it can only be used on laptops and PCs, not mobile phones. A mobile or web application could have been other options, but I have chosen to create computer app. This could be used by users on their own computers or the gym computer</w:t>
      </w:r>
    </w:p>
    <w:p w:rsidRPr="00C46049" w:rsidR="004352A9" w:rsidP="21C863CE" w:rsidRDefault="5EA10E28" w14:paraId="40E3F4F5" w14:textId="70471734">
      <w:pPr>
        <w:pStyle w:val="Heading1"/>
        <w:spacing w:line="276" w:lineRule="auto"/>
        <w:jc w:val="both"/>
        <w:rPr>
          <w:rFonts w:ascii="Calibri" w:hAnsi="Calibri" w:eastAsia="" w:cs="Arial" w:asciiTheme="minorAscii" w:hAnsiTheme="minorAscii" w:eastAsiaTheme="minorEastAsia" w:cstheme="minorBidi"/>
          <w:sz w:val="24"/>
          <w:szCs w:val="24"/>
        </w:rPr>
        <w:pPrChange w:author="H Hijazi" w:date="2023-11-04T21:34:00Z" w:id="236">
          <w:pPr>
            <w:pStyle w:val="Heading1"/>
            <w:spacing w:line="276" w:lineRule="auto"/>
          </w:pPr>
        </w:pPrChange>
      </w:pPr>
      <w:bookmarkStart w:name="_Toc146658959" w:id="237"/>
      <w:bookmarkStart w:name="_Toc2020411859" w:id="238"/>
      <w:bookmarkStart w:name="_Toc341131366" w:id="2066594309"/>
      <w:r w:rsidRPr="21C863CE" w:rsidR="21C863CE">
        <w:rPr>
          <w:rFonts w:ascii="Calibri" w:hAnsi="Calibri" w:eastAsia="" w:cs="Arial" w:asciiTheme="minorAscii" w:hAnsiTheme="minorAscii" w:eastAsiaTheme="minorEastAsia" w:cstheme="minorBidi"/>
          <w:sz w:val="24"/>
          <w:szCs w:val="24"/>
        </w:rPr>
        <w:t>Proposed solution analysis</w:t>
      </w:r>
      <w:bookmarkEnd w:id="237"/>
      <w:bookmarkEnd w:id="238"/>
      <w:bookmarkEnd w:id="2066594309"/>
    </w:p>
    <w:p w:rsidRPr="00C46049" w:rsidR="007027BA" w:rsidP="21C863CE" w:rsidRDefault="5EA10E28" w14:paraId="2F909BDC" w14:textId="09FDCF40">
      <w:pPr>
        <w:pStyle w:val="Heading2"/>
        <w:jc w:val="both"/>
        <w:rPr>
          <w:rFonts w:ascii="Calibri" w:hAnsi="Calibri" w:eastAsia="" w:cs="Arial" w:asciiTheme="minorAscii" w:hAnsiTheme="minorAscii" w:eastAsiaTheme="minorEastAsia" w:cstheme="minorBidi"/>
          <w:color w:val="243F60"/>
          <w:sz w:val="24"/>
          <w:szCs w:val="24"/>
        </w:rPr>
        <w:pPrChange w:author="H Hijazi" w:date="2023-11-04T21:34:00Z" w:id="239">
          <w:pPr>
            <w:pStyle w:val="Heading2"/>
          </w:pPr>
        </w:pPrChange>
      </w:pPr>
      <w:bookmarkStart w:name="_Toc135135652" w:id="240"/>
      <w:bookmarkStart w:name="_Toc2076894761" w:id="1049093245"/>
      <w:r w:rsidRPr="21C863CE" w:rsidR="21C863CE">
        <w:rPr>
          <w:rFonts w:ascii="Calibri" w:hAnsi="Calibri" w:eastAsia="" w:cs="Arial" w:asciiTheme="minorAscii" w:hAnsiTheme="minorAscii" w:eastAsiaTheme="minorEastAsia" w:cstheme="minorBidi"/>
          <w:sz w:val="24"/>
          <w:szCs w:val="24"/>
          <w:lang w:val="en-US"/>
        </w:rPr>
        <w:t>Overview / breakdown of problems</w:t>
      </w:r>
      <w:bookmarkEnd w:id="240"/>
      <w:bookmarkEnd w:id="1049093245"/>
    </w:p>
    <w:p w:rsidRPr="00C46049" w:rsidR="007027BA" w:rsidP="00823A62" w:rsidRDefault="007027BA" w14:paraId="1FB141AF" w14:textId="324D0E47">
      <w:pPr>
        <w:spacing w:line="360" w:lineRule="auto"/>
        <w:jc w:val="both"/>
        <w:rPr>
          <w:rFonts w:asciiTheme="minorHAnsi" w:hAnsiTheme="minorHAnsi" w:eastAsiaTheme="minorEastAsia" w:cstheme="minorBidi"/>
          <w:b/>
          <w:bCs/>
          <w:color w:val="000000" w:themeColor="text1"/>
          <w:sz w:val="24"/>
          <w:szCs w:val="24"/>
        </w:rPr>
      </w:pPr>
    </w:p>
    <w:p w:rsidRPr="00C46049" w:rsidR="007027BA" w:rsidP="00823A62" w:rsidRDefault="5EA10E28" w14:paraId="7F3F1EAD" w14:textId="42ADD107">
      <w:pPr>
        <w:tabs>
          <w:tab w:val="left" w:pos="2780"/>
        </w:tabs>
        <w:spacing w:line="360" w:lineRule="auto"/>
        <w:jc w:val="both"/>
        <w:rPr>
          <w:color w:val="000000" w:themeColor="text1"/>
          <w:sz w:val="24"/>
          <w:szCs w:val="24"/>
        </w:rPr>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After analyzing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practical</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solutions (Fitness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pal</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Home Workout and Muscle Booster), I have chosen to create my own solution in the programming language of python:</w:t>
      </w:r>
    </w:p>
    <w:p w:rsidRPr="00C46049" w:rsidR="007027BA" w:rsidP="00823A62" w:rsidRDefault="5EA10E28" w14:paraId="019118D1" w14:textId="414F7F9D">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I have chosen to write in python because I have been using and coding with python for approximately 3-4 years now, so time will not be wasted learning a new programming language like JavaScript, Java, Rust, or C++.</w:t>
      </w:r>
    </w:p>
    <w:p w:rsidRPr="00C46049" w:rsidR="007027BA" w:rsidP="00823A62" w:rsidRDefault="5EA10E28" w14:paraId="48211568" w14:textId="5AE91906">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Python is a mainly object-oriented dominant language, not as much as Java but still mainly written in object orientation. </w:t>
      </w:r>
      <w:r w:rsidR="007027BA">
        <w:br/>
      </w:r>
      <w:r w:rsidRPr="5EA10E28">
        <w:rPr>
          <w:rFonts w:asciiTheme="minorHAnsi" w:hAnsiTheme="minorHAnsi" w:eastAsiaTheme="minorEastAsia" w:cstheme="minorBidi"/>
          <w:color w:val="000000" w:themeColor="text1"/>
          <w:sz w:val="24"/>
          <w:szCs w:val="24"/>
          <w:lang w:val="en-US"/>
        </w:rPr>
        <w:t>It supports many database types like MySQL, SQLite3, Oracle, Sybase, PostgreSQL etc...…</w:t>
      </w:r>
    </w:p>
    <w:p w:rsidRPr="00C46049" w:rsidR="007027BA" w:rsidP="00823A62" w:rsidRDefault="5EA10E28" w14:paraId="0D2521D5" w14:textId="7180A12E">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This therefore means that I can create a relational database with tables for my workouts, calories and recording current and history of workouts. </w:t>
      </w:r>
    </w:p>
    <w:p w:rsidRPr="00C46049" w:rsidR="007027BA" w:rsidP="00823A62" w:rsidRDefault="5EA10E28" w14:paraId="5704AFEF" w14:textId="2F9468F2">
      <w:pPr>
        <w:tabs>
          <w:tab w:val="left" w:pos="2780"/>
        </w:tabs>
        <w:spacing w:line="360" w:lineRule="auto"/>
        <w:jc w:val="both"/>
        <w:rPr>
          <w:color w:val="000000" w:themeColor="text1"/>
          <w:sz w:val="24"/>
          <w:szCs w:val="24"/>
        </w:rPr>
      </w:pPr>
      <w:r w:rsidRPr="183446C3" w:rsidR="183446C3">
        <w:rPr>
          <w:rFonts w:ascii="Calibri" w:hAnsi="Calibri" w:eastAsia="" w:cs="Arial" w:asciiTheme="minorAscii" w:hAnsiTheme="minorAscii" w:eastAsiaTheme="minorEastAsia" w:cstheme="minorBidi"/>
          <w:color w:val="000000" w:themeColor="text1" w:themeTint="FF" w:themeShade="FF"/>
          <w:sz w:val="24"/>
          <w:szCs w:val="24"/>
          <w:lang w:val="en-US"/>
        </w:rPr>
        <w:t>Moreover, I can then use classes to call this data that has been stored in secondary storage and link a GUI with them to interact with the user and be able to edit and update this database.</w:t>
      </w:r>
    </w:p>
    <w:p w:rsidR="5EA10E28" w:rsidP="183446C3" w:rsidRDefault="5EA10E28" w14:paraId="638176CF" w14:textId="039BF5DE" w14:noSpellErr="1">
      <w:pPr>
        <w:pStyle w:val="Normal"/>
      </w:pPr>
      <w:r>
        <w:br w:type="page"/>
      </w:r>
    </w:p>
    <w:p w:rsidR="5EA10E28" w:rsidP="183446C3" w:rsidRDefault="5EA10E28" w14:paraId="49D11CB2" w14:textId="5CC8DF42" w14:noSpellErr="1">
      <w:pPr>
        <w:pStyle w:val="Normal"/>
        <w:spacing w:line="276" w:lineRule="auto"/>
        <w:rPr>
          <w:rFonts w:ascii="Calibri" w:hAnsi="Calibri" w:eastAsia="" w:cs="Arial" w:asciiTheme="minorAscii" w:hAnsiTheme="minorAscii" w:eastAsiaTheme="minorEastAsia" w:cstheme="minorBidi"/>
          <w:color w:val="000000" w:themeColor="text1"/>
          <w:sz w:val="24"/>
          <w:szCs w:val="24"/>
          <w:lang w:val="en-US"/>
        </w:rPr>
      </w:pPr>
    </w:p>
    <w:p w:rsidRPr="00C46049" w:rsidR="007027BA" w:rsidP="183446C3" w:rsidRDefault="180C91C6" w14:paraId="749FEF5B" w14:textId="20DD6686" w14:noSpellErr="1">
      <w:pPr>
        <w:pStyle w:val="Normal"/>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Python </w:t>
      </w:r>
    </w:p>
    <w:p w:rsidRPr="00C46049" w:rsidR="007027BA" w:rsidP="183446C3" w:rsidRDefault="180C91C6" w14:paraId="1FEFA02A" w14:textId="1D6A74C7"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r>
        <w:drawing>
          <wp:inline wp14:editId="2F0A9798" wp14:anchorId="096D6BE9">
            <wp:extent cx="3686175" cy="3371850"/>
            <wp:effectExtent l="0" t="0" r="0" b="0"/>
            <wp:docPr id="831587437" name="Picture 831587437" title=""/>
            <wp:cNvGraphicFramePr>
              <a:graphicFrameLocks noChangeAspect="1"/>
            </wp:cNvGraphicFramePr>
            <a:graphic>
              <a:graphicData uri="http://schemas.openxmlformats.org/drawingml/2006/picture">
                <pic:pic>
                  <pic:nvPicPr>
                    <pic:cNvPr id="0" name="Picture 831587437"/>
                    <pic:cNvPicPr/>
                  </pic:nvPicPr>
                  <pic:blipFill>
                    <a:blip r:embed="R8f8fb3e6b99f46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86175" cy="3371850"/>
                    </a:xfrm>
                    <a:prstGeom prst="rect">
                      <a:avLst/>
                    </a:prstGeom>
                  </pic:spPr>
                </pic:pic>
              </a:graphicData>
            </a:graphic>
          </wp:inline>
        </w:drawing>
      </w:r>
      <w:r>
        <w:br/>
      </w:r>
    </w:p>
    <w:p w:rsidRPr="00C46049" w:rsidR="007027BA" w:rsidP="183446C3" w:rsidRDefault="180C91C6" w14:paraId="0B2D510A" w14:textId="62D9E37A"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p>
    <w:p w:rsidRPr="00C46049" w:rsidR="007027BA" w:rsidP="183446C3" w:rsidRDefault="180C91C6" w14:paraId="061C2ECD" w14:textId="53426B9A"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p>
    <w:p w:rsidRPr="00C46049" w:rsidR="007027BA" w:rsidP="183446C3" w:rsidRDefault="180C91C6" w14:paraId="73ECAEF9" w14:textId="58A11556"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The object orientation of python means I can create functions that I can assign buttons, frames, and check buttons to. </w:t>
      </w:r>
    </w:p>
    <w:p w:rsidRPr="00C46049" w:rsidR="007027BA" w:rsidP="183446C3" w:rsidRDefault="180C91C6" w14:paraId="18C726D7" w14:textId="48224F85"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p>
    <w:p w:rsidRPr="00C46049" w:rsidR="007027BA" w:rsidP="183446C3" w:rsidRDefault="180C91C6" w14:paraId="4B2D6ABC" w14:textId="5C6E9216">
      <w:pPr>
        <w:pStyle w:val="Normal"/>
        <w:spacing w:line="276" w:lineRule="auto"/>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Python is a widely used programming language nowadays alongside JavaScript and java which means there are many official websites with free help I can </w:t>
      </w:r>
      <w:r w:rsidRPr="21C863CE" w:rsidR="21C863CE">
        <w:rPr>
          <w:rFonts w:ascii="Calibri" w:hAnsi="Calibri" w:eastAsia="" w:cs="Arial" w:asciiTheme="minorAscii" w:hAnsiTheme="minorAscii" w:eastAsiaTheme="minorEastAsia" w:cstheme="minorBidi"/>
          <w:sz w:val="24"/>
          <w:szCs w:val="24"/>
        </w:rPr>
        <w:t>use</w:t>
      </w:r>
      <w:r w:rsidRPr="21C863CE" w:rsidR="21C863CE">
        <w:rPr>
          <w:rFonts w:ascii="Calibri" w:hAnsi="Calibri" w:eastAsia="" w:cs="Arial" w:asciiTheme="minorAscii" w:hAnsiTheme="minorAscii" w:eastAsiaTheme="minorEastAsia" w:cstheme="minorBidi"/>
          <w:sz w:val="24"/>
          <w:szCs w:val="24"/>
        </w:rPr>
        <w:t xml:space="preserve"> like, “Stack Overflow</w:t>
      </w:r>
      <w:r w:rsidRPr="21C863CE" w:rsidR="21C863CE">
        <w:rPr>
          <w:rFonts w:ascii="Calibri" w:hAnsi="Calibri" w:eastAsia="" w:cs="Arial" w:asciiTheme="minorAscii" w:hAnsiTheme="minorAscii" w:eastAsiaTheme="minorEastAsia" w:cstheme="minorBidi"/>
          <w:sz w:val="24"/>
          <w:szCs w:val="24"/>
        </w:rPr>
        <w:t>”,</w:t>
      </w:r>
      <w:r w:rsidRPr="21C863CE" w:rsidR="21C863CE">
        <w:rPr>
          <w:rFonts w:ascii="Calibri" w:hAnsi="Calibri" w:eastAsia="" w:cs="Arial" w:asciiTheme="minorAscii" w:hAnsiTheme="minorAscii" w:eastAsiaTheme="minorEastAsia" w:cstheme="minorBidi"/>
          <w:sz w:val="24"/>
          <w:szCs w:val="24"/>
        </w:rPr>
        <w:t xml:space="preserve"> “GitHub</w:t>
      </w:r>
      <w:r w:rsidRPr="21C863CE" w:rsidR="21C863CE">
        <w:rPr>
          <w:rFonts w:ascii="Calibri" w:hAnsi="Calibri" w:eastAsia="" w:cs="Arial" w:asciiTheme="minorAscii" w:hAnsiTheme="minorAscii" w:eastAsiaTheme="minorEastAsia" w:cstheme="minorBidi"/>
          <w:sz w:val="24"/>
          <w:szCs w:val="24"/>
        </w:rPr>
        <w:t>”,</w:t>
      </w:r>
      <w:r w:rsidRPr="21C863CE" w:rsidR="21C863CE">
        <w:rPr>
          <w:rFonts w:ascii="Calibri" w:hAnsi="Calibri" w:eastAsia="" w:cs="Arial" w:asciiTheme="minorAscii" w:hAnsiTheme="minorAscii" w:eastAsiaTheme="minorEastAsia" w:cstheme="minorBidi"/>
          <w:sz w:val="24"/>
          <w:szCs w:val="24"/>
        </w:rPr>
        <w:t xml:space="preserve"> and other discussion forums like “Student Room” </w:t>
      </w:r>
    </w:p>
    <w:p w:rsidRPr="00C46049" w:rsidR="007027BA" w:rsidP="183446C3" w:rsidRDefault="180C91C6" w14:paraId="2A734295" w14:textId="3F3E275F"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p>
    <w:p w:rsidRPr="00C46049" w:rsidR="007027BA" w:rsidP="183446C3" w:rsidRDefault="180C91C6" w14:paraId="6C722EC5" w14:textId="1BFED232"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Python also has an intuitive interface with easy to add breakpoints and an inbuilt debugger that shows the status of the variables and functions at the point you stop it. This allows for easier and effective debugging by going through each line slowly and checking where error occurs. </w:t>
      </w:r>
    </w:p>
    <w:p w:rsidRPr="00C46049" w:rsidR="007027BA" w:rsidP="183446C3" w:rsidRDefault="180C91C6" w14:paraId="2DCFF6A1" w14:textId="027D01CD" w14:noSpellErr="1">
      <w:pPr>
        <w:pStyle w:val="Normal"/>
        <w:spacing w:line="276" w:lineRule="auto"/>
        <w:rPr>
          <w:rFonts w:ascii="Calibri" w:hAnsi="Calibri" w:eastAsia="" w:cs="Arial" w:asciiTheme="minorAscii" w:hAnsiTheme="minorAscii" w:eastAsiaTheme="minorEastAsia" w:cstheme="minorBidi"/>
          <w:sz w:val="24"/>
          <w:szCs w:val="24"/>
        </w:rPr>
      </w:pPr>
      <w:r w:rsidRPr="183446C3" w:rsidR="183446C3">
        <w:rPr>
          <w:rFonts w:ascii="Calibri" w:hAnsi="Calibri" w:eastAsia="" w:cs="Arial" w:asciiTheme="minorAscii" w:hAnsiTheme="minorAscii" w:eastAsiaTheme="minorEastAsia" w:cstheme="minorBidi"/>
          <w:sz w:val="24"/>
          <w:szCs w:val="24"/>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3825"/>
        <w:gridCol w:w="3825"/>
      </w:tblGrid>
      <w:tr w:rsidR="180C91C6" w:rsidTr="21C863CE" w14:paraId="086A5D5C" w14:textId="77777777">
        <w:trPr>
          <w:trHeight w:val="465"/>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2060"/>
            <w:tcMar/>
            <w:vAlign w:val="center"/>
          </w:tcPr>
          <w:p w:rsidR="180C91C6" w:rsidRDefault="5EA10E28" w14:paraId="7FBC4046" w14:textId="7E772E1F">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56">
                <w:pPr>
                  <w:pStyle w:val="TableParagraph"/>
                  <w:spacing w:before="0" w:line="360" w:lineRule="auto"/>
                  <w:ind w:left="0"/>
                  <w:jc w:val="center"/>
                </w:pPr>
              </w:pPrChange>
            </w:pPr>
            <w:r w:rsidRPr="5EA10E28">
              <w:rPr>
                <w:rFonts w:asciiTheme="minorHAnsi" w:hAnsiTheme="minorHAnsi" w:eastAsiaTheme="minorEastAsia" w:cstheme="minorBidi"/>
                <w:b/>
                <w:bCs/>
                <w:color w:val="FFFFFF" w:themeColor="background1"/>
                <w:sz w:val="24"/>
                <w:szCs w:val="24"/>
                <w:lang w:val="en-US"/>
              </w:rPr>
              <w:t>Advantages of using python</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2060"/>
            <w:tcMar/>
            <w:vAlign w:val="center"/>
          </w:tcPr>
          <w:p w:rsidR="180C91C6" w:rsidRDefault="5EA10E28" w14:paraId="6A56A7E6" w14:textId="16D87DEE">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57">
                <w:pPr>
                  <w:pStyle w:val="TableParagraph"/>
                  <w:spacing w:before="0" w:line="360" w:lineRule="auto"/>
                  <w:ind w:left="0"/>
                  <w:jc w:val="center"/>
                </w:pPr>
              </w:pPrChange>
            </w:pPr>
            <w:r w:rsidRPr="5EA10E28">
              <w:rPr>
                <w:rFonts w:asciiTheme="minorHAnsi" w:hAnsiTheme="minorHAnsi" w:eastAsiaTheme="minorEastAsia" w:cstheme="minorBidi"/>
                <w:b/>
                <w:bCs/>
                <w:color w:val="FFFFFF" w:themeColor="background1"/>
                <w:sz w:val="24"/>
                <w:szCs w:val="24"/>
                <w:lang w:val="en-US"/>
              </w:rPr>
              <w:t>Disadvantages of using python</w:t>
            </w:r>
          </w:p>
        </w:tc>
      </w:tr>
      <w:tr w:rsidR="180C91C6" w:rsidTr="21C863CE" w14:paraId="190B956E" w14:textId="77777777">
        <w:trPr>
          <w:trHeight w:val="75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21C863CE" w:rsidRDefault="5EA10E28" w14:paraId="7C08727D" w14:textId="3CFF38FD">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58">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Easy to learn and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understand</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syntax and “grammar”</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7DD08F8E" w14:textId="4EF26F59">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59">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Slow speed</w:t>
            </w:r>
          </w:p>
        </w:tc>
      </w:tr>
      <w:tr w:rsidR="180C91C6" w:rsidTr="21C863CE" w14:paraId="5EC3C39F" w14:textId="77777777">
        <w:trPr>
          <w:trHeight w:val="465"/>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7F0C5B6F" w14:textId="19BE2935">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60">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Vast collection of varied libraries</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4E6513D9" w14:textId="7171B6C2">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61">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High memory usage</w:t>
            </w:r>
          </w:p>
        </w:tc>
      </w:tr>
      <w:tr w:rsidR="180C91C6" w:rsidTr="21C863CE" w14:paraId="385DA5FF" w14:textId="77777777">
        <w:trPr>
          <w:trHeight w:val="75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570B9CEE" w14:textId="57BED75B">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62">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Free, open-source and a vast community</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21C863CE" w:rsidRDefault="5EA10E28" w14:paraId="663DD054" w14:textId="6A68F4BA">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63">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Garbage collection leads to potential memory losses which could lead to unintended eradication of widgets that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weren’t</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meant to be destroyed.</w:t>
            </w:r>
          </w:p>
        </w:tc>
      </w:tr>
      <w:tr w:rsidR="180C91C6" w:rsidTr="21C863CE" w14:paraId="73157A2B" w14:textId="77777777">
        <w:trPr>
          <w:trHeight w:val="129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21C863CE" w:rsidRDefault="5EA10E28" w14:paraId="0B305DB1" w14:textId="6C9A2E4F">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64">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Interpreted language which is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helpful</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due to the inevitable plethora of errors and bugging during creation</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21C863CE" w:rsidRDefault="5EA10E28" w14:paraId="67B834A2" w14:textId="21C6D5F0">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65">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Multi-threading enables you to write in a way where multiple activities can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continue</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concurrently in the same program.</w:t>
            </w:r>
          </w:p>
          <w:p w:rsidR="180C91C6" w:rsidP="21C863CE" w:rsidRDefault="5EA10E28" w14:paraId="36EDD209" w14:textId="3514DC75">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66">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Python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doesn't</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do this very well although it does support basic threading.</w:t>
            </w:r>
          </w:p>
        </w:tc>
      </w:tr>
      <w:tr w:rsidR="180C91C6" w:rsidTr="21C863CE" w14:paraId="353511FD"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3B35C146" w14:textId="5CE6FEC0">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67">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It is the second highest paid computer</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4D1C8215" w14:textId="481A2077">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68">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The data types of variables in Python can</w:t>
            </w:r>
          </w:p>
        </w:tc>
      </w:tr>
      <w:tr w:rsidR="180C91C6" w:rsidTr="21C863CE" w14:paraId="21259CCE"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21C863CE" w:rsidRDefault="5EA10E28" w14:paraId="54B84735" w14:textId="07ECB017">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69">
                <w:pPr>
                  <w:pStyle w:val="TableParagraph"/>
                  <w:spacing w:before="0" w:line="360" w:lineRule="auto"/>
                  <w:ind w:left="0"/>
                  <w:jc w:val="center"/>
                </w:pPr>
              </w:pPrChange>
            </w:pP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language which means that skill in this language especially for a project of this </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size</w:t>
            </w:r>
            <w:r w:rsidRPr="21C863CE" w:rsidR="21C863CE">
              <w:rPr>
                <w:rFonts w:ascii="Calibri" w:hAnsi="Calibri" w:eastAsia="" w:cs="Arial" w:asciiTheme="minorAscii" w:hAnsiTheme="minorAscii" w:eastAsiaTheme="minorEastAsia" w:cstheme="minorBidi"/>
                <w:color w:val="000000" w:themeColor="text1" w:themeTint="FF" w:themeShade="FF"/>
                <w:sz w:val="24"/>
                <w:szCs w:val="24"/>
                <w:lang w:val="en-US"/>
              </w:rPr>
              <w:t xml:space="preserve"> is useful</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P="17876CAC" w:rsidRDefault="5EA10E28" w14:paraId="7AB42173" w14:textId="6236A714">
            <w:pPr>
              <w:pStyle w:val="TableParagraph"/>
              <w:spacing w:before="0" w:line="360" w:lineRule="auto"/>
              <w:ind w:left="0"/>
              <w:jc w:val="both"/>
              <w:rPr>
                <w:rFonts w:ascii="Calibri" w:hAnsi="Calibri" w:eastAsia="" w:cs="Arial" w:asciiTheme="minorAscii" w:hAnsiTheme="minorAscii" w:eastAsiaTheme="minorEastAsia" w:cstheme="minorBidi"/>
                <w:color w:val="000000" w:themeColor="text1"/>
                <w:sz w:val="24"/>
                <w:szCs w:val="24"/>
              </w:rPr>
              <w:pPrChange w:author="H Hijazi" w:date="2023-11-04T21:34:00Z" w:id="270">
                <w:pPr>
                  <w:pStyle w:val="TableParagraph"/>
                  <w:spacing w:before="0" w:line="360" w:lineRule="auto"/>
                  <w:ind w:left="0"/>
                  <w:jc w:val="center"/>
                </w:pPr>
              </w:pPrChange>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change suddenly, as it is a dynamically typed language. A variable holding a string may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hold</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an integer later, and this can lead to runtime errors.</w:t>
            </w:r>
          </w:p>
        </w:tc>
      </w:tr>
      <w:tr w:rsidR="180C91C6" w:rsidTr="21C863CE" w14:paraId="54A5E781"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236F178B" w14:textId="135A9FBE">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71">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Used in data science, machine learning, and server-side web development</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09C90544" w14:textId="0ABE07C6">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72">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 xml:space="preserve">Code can’t be blocked off like in </w:t>
            </w:r>
            <w:proofErr w:type="spellStart"/>
            <w:r w:rsidRPr="5EA10E28">
              <w:rPr>
                <w:rFonts w:asciiTheme="minorHAnsi" w:hAnsiTheme="minorHAnsi" w:eastAsiaTheme="minorEastAsia" w:cstheme="minorBidi"/>
                <w:color w:val="000000" w:themeColor="text1"/>
                <w:sz w:val="24"/>
                <w:szCs w:val="24"/>
                <w:lang w:val="en-US"/>
              </w:rPr>
              <w:t>jupyter</w:t>
            </w:r>
            <w:proofErr w:type="spellEnd"/>
            <w:r w:rsidRPr="5EA10E28">
              <w:rPr>
                <w:rFonts w:asciiTheme="minorHAnsi" w:hAnsiTheme="minorHAnsi" w:eastAsiaTheme="minorEastAsia" w:cstheme="minorBidi"/>
                <w:color w:val="000000" w:themeColor="text1"/>
                <w:sz w:val="24"/>
                <w:szCs w:val="24"/>
                <w:lang w:val="en-US"/>
              </w:rPr>
              <w:t xml:space="preserve"> notebooks and VS studio code reducing the readability of it,</w:t>
            </w:r>
          </w:p>
        </w:tc>
      </w:tr>
      <w:tr w:rsidR="180C91C6" w:rsidTr="21C863CE" w14:paraId="56368F47"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736C0BA4" w14:textId="36872DB7">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73">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Highly scalable as it is suitable for building large-scale web applications.</w:t>
            </w: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583F11C3" w14:textId="39ACAE40">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74">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The presentation and analysis of massive data volumes by a Python app,</w:t>
            </w:r>
          </w:p>
          <w:p w:rsidR="180C91C6" w:rsidRDefault="180C91C6" w14:paraId="7BDB2B01" w14:textId="70442BCE">
            <w:pPr>
              <w:spacing w:line="360" w:lineRule="auto"/>
              <w:jc w:val="both"/>
              <w:rPr>
                <w:rFonts w:asciiTheme="minorHAnsi" w:hAnsiTheme="minorHAnsi" w:eastAsiaTheme="minorEastAsia" w:cstheme="minorBidi"/>
                <w:color w:val="000000" w:themeColor="text1"/>
                <w:sz w:val="24"/>
                <w:szCs w:val="24"/>
              </w:rPr>
              <w:pPrChange w:author="H Hijazi" w:date="2023-11-04T21:34:00Z" w:id="275">
                <w:pPr>
                  <w:spacing w:line="360" w:lineRule="auto"/>
                  <w:jc w:val="center"/>
                </w:pPr>
              </w:pPrChange>
            </w:pPr>
          </w:p>
        </w:tc>
      </w:tr>
      <w:tr w:rsidR="180C91C6" w:rsidTr="21C863CE" w14:paraId="4B767094"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vAlign w:val="center"/>
          </w:tcPr>
          <w:p w:rsidR="180C91C6" w:rsidRDefault="180C91C6" w14:paraId="3B87156C" w14:textId="59B3895F">
            <w:pPr>
              <w:spacing w:line="360" w:lineRule="auto"/>
              <w:jc w:val="both"/>
              <w:rPr>
                <w:rFonts w:asciiTheme="minorHAnsi" w:hAnsiTheme="minorHAnsi" w:eastAsiaTheme="minorEastAsia" w:cstheme="minorBidi"/>
                <w:color w:val="000000" w:themeColor="text1"/>
                <w:sz w:val="24"/>
                <w:szCs w:val="24"/>
              </w:rPr>
              <w:pPrChange w:author="H Hijazi" w:date="2023-11-04T21:34:00Z" w:id="276">
                <w:pPr>
                  <w:spacing w:line="360" w:lineRule="auto"/>
                  <w:jc w:val="center"/>
                </w:pPr>
              </w:pPrChange>
            </w:pPr>
          </w:p>
          <w:p w:rsidR="180C91C6" w:rsidRDefault="180C91C6" w14:paraId="31399049" w14:textId="3B42D530">
            <w:pPr>
              <w:jc w:val="both"/>
              <w:rPr>
                <w:rFonts w:asciiTheme="minorHAnsi" w:hAnsiTheme="minorHAnsi" w:eastAsiaTheme="minorEastAsia" w:cstheme="minorBidi"/>
                <w:color w:val="000000" w:themeColor="text1"/>
                <w:sz w:val="24"/>
                <w:szCs w:val="24"/>
              </w:rPr>
              <w:pPrChange w:author="H Hijazi" w:date="2023-11-04T21:34:00Z" w:id="277">
                <w:pPr>
                  <w:jc w:val="center"/>
                </w:pPr>
              </w:pPrChange>
            </w:pPr>
          </w:p>
          <w:p w:rsidR="180C91C6" w:rsidRDefault="180C91C6" w14:paraId="000DB816" w14:textId="3B035F7B">
            <w:pPr>
              <w:jc w:val="both"/>
              <w:rPr>
                <w:rFonts w:asciiTheme="minorHAnsi" w:hAnsiTheme="minorHAnsi" w:eastAsiaTheme="minorEastAsia" w:cstheme="minorBidi"/>
                <w:color w:val="000000" w:themeColor="text1"/>
                <w:sz w:val="24"/>
                <w:szCs w:val="24"/>
              </w:rPr>
              <w:pPrChange w:author="H Hijazi" w:date="2023-11-04T21:34:00Z" w:id="278">
                <w:pPr>
                  <w:jc w:val="center"/>
                </w:pPr>
              </w:pPrChange>
            </w:pPr>
          </w:p>
          <w:p w:rsidR="180C91C6" w:rsidRDefault="180C91C6" w14:paraId="1461F50E" w14:textId="52FE1A39">
            <w:pPr>
              <w:tabs>
                <w:tab w:val="left" w:pos="2495"/>
              </w:tabs>
              <w:jc w:val="both"/>
              <w:rPr>
                <w:rFonts w:asciiTheme="minorHAnsi" w:hAnsiTheme="minorHAnsi" w:eastAsiaTheme="minorEastAsia" w:cstheme="minorBidi"/>
                <w:color w:val="000000" w:themeColor="text1"/>
                <w:sz w:val="24"/>
                <w:szCs w:val="24"/>
              </w:rPr>
              <w:pPrChange w:author="H Hijazi" w:date="2023-11-04T21:34:00Z" w:id="279">
                <w:pPr>
                  <w:tabs>
                    <w:tab w:val="left" w:pos="2495"/>
                  </w:tabs>
                  <w:jc w:val="center"/>
                </w:pPr>
              </w:pPrChange>
            </w:pP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5EA10E28" w14:paraId="2D6D27DD" w14:textId="0657D31D">
            <w:pPr>
              <w:pStyle w:val="TableParagraph"/>
              <w:spacing w:before="0" w:line="360" w:lineRule="auto"/>
              <w:ind w:left="0"/>
              <w:jc w:val="both"/>
              <w:rPr>
                <w:rFonts w:asciiTheme="minorHAnsi" w:hAnsiTheme="minorHAnsi" w:eastAsiaTheme="minorEastAsia" w:cstheme="minorBidi"/>
                <w:color w:val="000000" w:themeColor="text1"/>
                <w:sz w:val="24"/>
                <w:szCs w:val="24"/>
              </w:rPr>
              <w:pPrChange w:author="H Hijazi" w:date="2023-11-04T21:34:00Z" w:id="280">
                <w:pPr>
                  <w:pStyle w:val="TableParagraph"/>
                  <w:spacing w:before="0" w:line="360" w:lineRule="auto"/>
                  <w:ind w:left="0"/>
                  <w:jc w:val="center"/>
                </w:pPr>
              </w:pPrChange>
            </w:pPr>
            <w:r w:rsidRPr="5EA10E28">
              <w:rPr>
                <w:rFonts w:asciiTheme="minorHAnsi" w:hAnsiTheme="minorHAnsi" w:eastAsiaTheme="minorEastAsia" w:cstheme="minorBidi"/>
                <w:color w:val="000000" w:themeColor="text1"/>
                <w:sz w:val="24"/>
                <w:szCs w:val="24"/>
                <w:lang w:val="en-US"/>
              </w:rPr>
              <w:t>Third-party libraries must be used to compensate for the lack of ability of python. [This won’t affect my project but is an overall disadvantage of python].</w:t>
            </w:r>
          </w:p>
        </w:tc>
      </w:tr>
      <w:tr w:rsidR="180C91C6" w:rsidTr="21C863CE" w14:paraId="0D55B121" w14:textId="77777777">
        <w:trPr>
          <w:trHeight w:val="480"/>
        </w:trPr>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000000" w:themeFill="text1"/>
            <w:tcMar/>
            <w:vAlign w:val="center"/>
          </w:tcPr>
          <w:p w:rsidR="180C91C6" w:rsidRDefault="180C91C6" w14:paraId="03AB50A6" w14:textId="0FF2F581">
            <w:pPr>
              <w:spacing w:line="360" w:lineRule="auto"/>
              <w:jc w:val="both"/>
              <w:rPr>
                <w:rFonts w:asciiTheme="minorHAnsi" w:hAnsiTheme="minorHAnsi" w:eastAsiaTheme="minorEastAsia" w:cstheme="minorBidi"/>
                <w:color w:val="000000" w:themeColor="text1"/>
                <w:sz w:val="24"/>
                <w:szCs w:val="24"/>
              </w:rPr>
              <w:pPrChange w:author="H Hijazi" w:date="2023-11-04T21:34:00Z" w:id="281">
                <w:pPr>
                  <w:spacing w:line="360" w:lineRule="auto"/>
                  <w:jc w:val="center"/>
                </w:pPr>
              </w:pPrChange>
            </w:pPr>
          </w:p>
        </w:tc>
        <w:tc>
          <w:tcPr>
            <w:tcW w:w="3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180C91C6" w:rsidRDefault="180C91C6" w14:paraId="17928E0A" w14:textId="1FB8697D">
            <w:pPr>
              <w:spacing w:line="360" w:lineRule="auto"/>
              <w:jc w:val="both"/>
              <w:rPr>
                <w:rFonts w:asciiTheme="minorHAnsi" w:hAnsiTheme="minorHAnsi" w:eastAsiaTheme="minorEastAsia" w:cstheme="minorBidi"/>
                <w:color w:val="000000" w:themeColor="text1"/>
                <w:sz w:val="24"/>
                <w:szCs w:val="24"/>
              </w:rPr>
              <w:pPrChange w:author="H Hijazi" w:date="2023-11-04T21:34:00Z" w:id="282">
                <w:pPr>
                  <w:spacing w:line="360" w:lineRule="auto"/>
                  <w:jc w:val="center"/>
                </w:pPr>
              </w:pPrChange>
            </w:pPr>
          </w:p>
        </w:tc>
      </w:tr>
    </w:tbl>
    <w:p w:rsidRPr="00C46049" w:rsidR="007027BA" w:rsidRDefault="007027BA" w14:paraId="7D471A4A" w14:textId="49DC9280">
      <w:pPr>
        <w:spacing w:line="276" w:lineRule="auto"/>
        <w:jc w:val="both"/>
        <w:rPr>
          <w:rFonts w:asciiTheme="minorHAnsi" w:hAnsiTheme="minorHAnsi" w:eastAsiaTheme="minorEastAsia" w:cstheme="minorBidi"/>
          <w:sz w:val="24"/>
          <w:szCs w:val="24"/>
        </w:rPr>
        <w:pPrChange w:author="H Hijazi" w:date="2023-11-04T21:34:00Z" w:id="283">
          <w:pPr>
            <w:spacing w:line="276" w:lineRule="auto"/>
          </w:pPr>
        </w:pPrChange>
      </w:pPr>
    </w:p>
    <w:p w:rsidRPr="00C46049" w:rsidR="007027BA" w:rsidP="21C863CE" w:rsidRDefault="5EA10E28" w14:paraId="60842792" w14:textId="4734DC53">
      <w:pPr>
        <w:pStyle w:val="Heading2"/>
        <w:tabs>
          <w:tab w:val="left" w:pos="2780"/>
        </w:tabs>
        <w:jc w:val="both"/>
        <w:rPr>
          <w:rFonts w:ascii="Calibri" w:hAnsi="Calibri" w:eastAsia="" w:cs="Arial" w:asciiTheme="minorAscii" w:hAnsiTheme="minorAscii" w:eastAsiaTheme="minorEastAsia" w:cstheme="minorBidi"/>
          <w:sz w:val="24"/>
          <w:szCs w:val="24"/>
          <w:lang w:val="en-US"/>
        </w:rPr>
        <w:pPrChange w:author="H Hijazi" w:date="2023-11-04T21:34:00Z" w:id="284">
          <w:pPr>
            <w:pStyle w:val="Heading2"/>
            <w:tabs>
              <w:tab w:val="left" w:pos="2780"/>
            </w:tabs>
          </w:pPr>
        </w:pPrChange>
      </w:pPr>
      <w:bookmarkStart w:name="_Toc528473706" w:id="285"/>
      <w:bookmarkStart w:name="_Toc86864001" w:id="114795899"/>
      <w:r w:rsidRPr="21C863CE" w:rsidR="21C863CE">
        <w:rPr>
          <w:rFonts w:ascii="Calibri" w:hAnsi="Calibri" w:eastAsia="" w:cs="Arial" w:asciiTheme="minorAscii" w:hAnsiTheme="minorAscii" w:eastAsiaTheme="minorEastAsia" w:cstheme="minorBidi"/>
          <w:sz w:val="24"/>
          <w:szCs w:val="24"/>
          <w:lang w:val="en-US"/>
        </w:rPr>
        <w:t>Implementation methods</w:t>
      </w:r>
      <w:bookmarkEnd w:id="285"/>
      <w:bookmarkEnd w:id="114795899"/>
    </w:p>
    <w:p w:rsidRPr="00C46049" w:rsidR="007027BA" w:rsidP="21C863CE" w:rsidRDefault="5EA10E28" w14:paraId="1F8FE9A7" w14:textId="30B19AA9">
      <w:pPr>
        <w:pStyle w:val="Heading3"/>
        <w:tabs>
          <w:tab w:val="left" w:pos="2780"/>
        </w:tabs>
        <w:jc w:val="both"/>
        <w:rPr>
          <w:rFonts w:ascii="Calibri" w:hAnsi="Calibri" w:eastAsia="" w:cs="Arial" w:asciiTheme="minorAscii" w:hAnsiTheme="minorAscii" w:eastAsiaTheme="minorEastAsia" w:cstheme="minorBidi"/>
          <w:color w:val="000000" w:themeColor="text1"/>
        </w:rPr>
        <w:pPrChange w:author="H Hijazi" w:date="2023-11-04T21:34:00Z" w:id="286">
          <w:pPr>
            <w:pStyle w:val="Heading3"/>
            <w:tabs>
              <w:tab w:val="left" w:pos="2780"/>
            </w:tabs>
          </w:pPr>
        </w:pPrChange>
      </w:pPr>
      <w:bookmarkStart w:name="_Toc71401136" w:id="287"/>
      <w:bookmarkStart w:name="_Toc483761471" w:id="216281902"/>
      <w:r w:rsidRPr="21C863CE" w:rsidR="21C863CE">
        <w:rPr>
          <w:rFonts w:ascii="Calibri" w:hAnsi="Calibri" w:eastAsia="" w:cs="Arial" w:asciiTheme="minorAscii" w:hAnsiTheme="minorAscii" w:eastAsiaTheme="minorEastAsia" w:cstheme="minorBidi"/>
          <w:lang w:val="en-US"/>
        </w:rPr>
        <w:t>Tkinter</w:t>
      </w:r>
      <w:bookmarkEnd w:id="287"/>
      <w:bookmarkEnd w:id="216281902"/>
      <w:r w:rsidRPr="21C863CE" w:rsidR="21C863CE">
        <w:rPr>
          <w:rFonts w:ascii="Calibri" w:hAnsi="Calibri" w:eastAsia="" w:cs="Arial" w:asciiTheme="minorAscii" w:hAnsiTheme="minorAscii" w:eastAsiaTheme="minorEastAsia" w:cstheme="minorBidi"/>
          <w:lang w:val="en-US"/>
        </w:rPr>
        <w:t xml:space="preserve"> </w:t>
      </w:r>
    </w:p>
    <w:p w:rsidRPr="00C46049" w:rsidR="007027BA" w:rsidP="00823A62" w:rsidRDefault="5EA10E28" w14:paraId="3EE9C562" w14:textId="4FEC3E5F">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 python module used to create GUI </w:t>
      </w:r>
      <w:proofErr w:type="gramStart"/>
      <w:r w:rsidRPr="5EA10E28">
        <w:rPr>
          <w:rFonts w:asciiTheme="minorHAnsi" w:hAnsiTheme="minorHAnsi" w:eastAsiaTheme="minorEastAsia" w:cstheme="minorBidi"/>
          <w:color w:val="000000" w:themeColor="text1"/>
          <w:sz w:val="24"/>
          <w:szCs w:val="24"/>
          <w:lang w:val="en-US"/>
        </w:rPr>
        <w:t>projects</w:t>
      </w:r>
      <w:proofErr w:type="gramEnd"/>
    </w:p>
    <w:p w:rsidRPr="00C46049" w:rsidR="007027BA" w:rsidP="00823A62" w:rsidRDefault="5EA10E28" w14:paraId="3B1D2A37" w14:textId="64DCFB24">
      <w:pPr>
        <w:tabs>
          <w:tab w:val="left" w:pos="3500"/>
        </w:tabs>
        <w:spacing w:line="360" w:lineRule="auto"/>
        <w:jc w:val="both"/>
        <w:rPr>
          <w:color w:val="000000" w:themeColor="text1"/>
          <w:sz w:val="24"/>
          <w:szCs w:val="24"/>
        </w:rPr>
      </w:pPr>
      <w:proofErr w:type="spellStart"/>
      <w:r w:rsidRPr="5EA10E28">
        <w:rPr>
          <w:rFonts w:asciiTheme="minorHAnsi" w:hAnsiTheme="minorHAnsi" w:eastAsiaTheme="minorEastAsia" w:cstheme="minorBidi"/>
          <w:color w:val="000000" w:themeColor="text1"/>
          <w:sz w:val="24"/>
          <w:szCs w:val="24"/>
          <w:lang w:val="en-US"/>
        </w:rPr>
        <w:t>Tkinter</w:t>
      </w:r>
      <w:proofErr w:type="spellEnd"/>
      <w:r w:rsidRPr="5EA10E28">
        <w:rPr>
          <w:rFonts w:asciiTheme="minorHAnsi" w:hAnsiTheme="minorHAnsi" w:eastAsiaTheme="minorEastAsia" w:cstheme="minorBidi"/>
          <w:color w:val="000000" w:themeColor="text1"/>
          <w:sz w:val="24"/>
          <w:szCs w:val="24"/>
          <w:lang w:val="en-US"/>
        </w:rPr>
        <w:t xml:space="preserve"> is a graphical user interface that allows users to interact with computers through icons like labels, buttons, entry boxes etc.....</w:t>
      </w:r>
    </w:p>
    <w:p w:rsidRPr="00C46049" w:rsidR="007027BA" w:rsidP="00823A62" w:rsidRDefault="5EA10E28" w14:paraId="4511F1D4" w14:textId="142F6147">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It’s simple and easy to code, interact and learn with</w:t>
      </w:r>
    </w:p>
    <w:p w:rsidRPr="00C46049" w:rsidR="007027BA" w:rsidP="00823A62" w:rsidRDefault="5EA10E28" w14:paraId="644516E2" w14:textId="5A4DA578">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It uses labels to display </w:t>
      </w:r>
      <w:proofErr w:type="gramStart"/>
      <w:r w:rsidRPr="5EA10E28">
        <w:rPr>
          <w:rFonts w:asciiTheme="minorHAnsi" w:hAnsiTheme="minorHAnsi" w:eastAsiaTheme="minorEastAsia" w:cstheme="minorBidi"/>
          <w:color w:val="000000" w:themeColor="text1"/>
          <w:sz w:val="24"/>
          <w:szCs w:val="24"/>
          <w:lang w:val="en-US"/>
        </w:rPr>
        <w:t>text</w:t>
      </w:r>
      <w:proofErr w:type="gramEnd"/>
    </w:p>
    <w:p w:rsidRPr="00C46049" w:rsidR="007027BA" w:rsidP="00823A62" w:rsidRDefault="5EA10E28" w14:paraId="713797DF" w14:textId="5BF6E2C6">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It has many secondary functions which allow for direct typing into GUI window, like checkboxes, buttons, entry boxes, radio buttons, frames, text </w:t>
      </w:r>
      <w:proofErr w:type="gramStart"/>
      <w:r w:rsidRPr="5EA10E28">
        <w:rPr>
          <w:rFonts w:asciiTheme="minorHAnsi" w:hAnsiTheme="minorHAnsi" w:eastAsiaTheme="minorEastAsia" w:cstheme="minorBidi"/>
          <w:color w:val="000000" w:themeColor="text1"/>
          <w:sz w:val="24"/>
          <w:szCs w:val="24"/>
          <w:lang w:val="en-US"/>
        </w:rPr>
        <w:t>widgets</w:t>
      </w:r>
      <w:proofErr w:type="gramEnd"/>
      <w:r w:rsidRPr="5EA10E28">
        <w:rPr>
          <w:rFonts w:asciiTheme="minorHAnsi" w:hAnsiTheme="minorHAnsi" w:eastAsiaTheme="minorEastAsia" w:cstheme="minorBidi"/>
          <w:color w:val="000000" w:themeColor="text1"/>
          <w:sz w:val="24"/>
          <w:szCs w:val="24"/>
          <w:lang w:val="en-US"/>
        </w:rPr>
        <w:t xml:space="preserve"> </w:t>
      </w:r>
    </w:p>
    <w:p w:rsidRPr="00C46049" w:rsidR="007027BA" w:rsidP="00823A62" w:rsidRDefault="5EA10E28" w14:paraId="508119F8" w14:textId="1DFFA7C7">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It helps supply the visual representation of my code to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a layperson</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person using my program.</w:t>
      </w:r>
    </w:p>
    <w:p w:rsidRPr="00C46049" w:rsidR="007027BA" w:rsidP="00823A62" w:rsidRDefault="5EA10E28" w14:paraId="2705AED9" w14:textId="487D5816">
      <w:pPr>
        <w:tabs>
          <w:tab w:val="left" w:pos="350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It is one of the most used UIs so therefore makes sense that it is easy to use and interact with</w:t>
      </w:r>
    </w:p>
    <w:p w:rsidRPr="00C46049" w:rsidR="007027BA" w:rsidP="00823A62" w:rsidRDefault="5EA10E28" w14:paraId="2A45BE87" w14:textId="76F27541">
      <w:pPr>
        <w:tabs>
          <w:tab w:val="left" w:pos="350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It has three geometry managers: place (), pack (), grid () which are powerful and easy to use.</w:t>
      </w:r>
    </w:p>
    <w:p w:rsidRPr="00C46049" w:rsidR="007027BA" w:rsidP="21C863CE" w:rsidRDefault="5EA10E28" w14:paraId="69B5034B" w14:textId="0F620B83">
      <w:pPr>
        <w:pStyle w:val="Heading3"/>
        <w:tabs>
          <w:tab w:val="left" w:pos="2780"/>
        </w:tabs>
        <w:jc w:val="both"/>
        <w:rPr>
          <w:rFonts w:ascii="Calibri" w:hAnsi="Calibri" w:eastAsia="" w:cs="Arial" w:asciiTheme="minorAscii" w:hAnsiTheme="minorAscii" w:eastAsiaTheme="minorEastAsia" w:cstheme="minorBidi"/>
          <w:color w:val="000000" w:themeColor="text1"/>
        </w:rPr>
        <w:pPrChange w:author="H Hijazi" w:date="2023-11-04T21:34:00Z" w:id="288">
          <w:pPr>
            <w:pStyle w:val="Heading3"/>
            <w:tabs>
              <w:tab w:val="left" w:pos="2780"/>
            </w:tabs>
          </w:pPr>
        </w:pPrChange>
      </w:pPr>
      <w:bookmarkStart w:name="_Toc1675625009" w:id="289"/>
      <w:bookmarkStart w:name="_Toc37596453" w:id="2100844775"/>
      <w:r w:rsidRPr="21C863CE" w:rsidR="21C863CE">
        <w:rPr>
          <w:rFonts w:ascii="Calibri" w:hAnsi="Calibri" w:eastAsia="" w:cs="Arial" w:asciiTheme="minorAscii" w:hAnsiTheme="minorAscii" w:eastAsiaTheme="minorEastAsia" w:cstheme="minorBidi"/>
          <w:lang w:val="en-US"/>
        </w:rPr>
        <w:t>Pygame</w:t>
      </w:r>
      <w:bookmarkEnd w:id="289"/>
      <w:bookmarkEnd w:id="2100844775"/>
      <w:r w:rsidRPr="21C863CE" w:rsidR="21C863CE">
        <w:rPr>
          <w:rFonts w:ascii="Calibri" w:hAnsi="Calibri" w:eastAsia="" w:cs="Arial" w:asciiTheme="minorAscii" w:hAnsiTheme="minorAscii" w:eastAsiaTheme="minorEastAsia" w:cstheme="minorBidi"/>
          <w:lang w:val="en-US"/>
        </w:rPr>
        <w:t xml:space="preserve"> </w:t>
      </w:r>
    </w:p>
    <w:p w:rsidRPr="00C46049" w:rsidR="007027BA" w:rsidP="00823A62" w:rsidRDefault="5EA10E28" w14:paraId="7A82A6C3" w14:textId="65201CAD">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More specifically a game programming module used primarily for graphics and mouse binding events like arrow </w:t>
      </w:r>
      <w:proofErr w:type="gramStart"/>
      <w:r w:rsidRPr="5EA10E28">
        <w:rPr>
          <w:rFonts w:asciiTheme="minorHAnsi" w:hAnsiTheme="minorHAnsi" w:eastAsiaTheme="minorEastAsia" w:cstheme="minorBidi"/>
          <w:color w:val="000000" w:themeColor="text1"/>
          <w:sz w:val="24"/>
          <w:szCs w:val="24"/>
          <w:lang w:val="en-US"/>
        </w:rPr>
        <w:t>keys</w:t>
      </w:r>
      <w:proofErr w:type="gramEnd"/>
      <w:r w:rsidRPr="5EA10E28">
        <w:rPr>
          <w:rFonts w:asciiTheme="minorHAnsi" w:hAnsiTheme="minorHAnsi" w:eastAsiaTheme="minorEastAsia" w:cstheme="minorBidi"/>
          <w:color w:val="000000" w:themeColor="text1"/>
          <w:sz w:val="24"/>
          <w:szCs w:val="24"/>
          <w:lang w:val="en-US"/>
        </w:rPr>
        <w:t xml:space="preserve"> </w:t>
      </w:r>
    </w:p>
    <w:p w:rsidRPr="00C46049" w:rsidR="007027BA" w:rsidP="00823A62" w:rsidRDefault="5EA10E28" w14:paraId="0C76C09F" w14:textId="429BD92D">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It is a free and open-source cross-platform library for the creation of complex projects using </w:t>
      </w:r>
      <w:proofErr w:type="gramStart"/>
      <w:r w:rsidRPr="5EA10E28">
        <w:rPr>
          <w:rFonts w:asciiTheme="minorHAnsi" w:hAnsiTheme="minorHAnsi" w:eastAsiaTheme="minorEastAsia" w:cstheme="minorBidi"/>
          <w:color w:val="000000" w:themeColor="text1"/>
          <w:sz w:val="24"/>
          <w:szCs w:val="24"/>
          <w:lang w:val="en-US"/>
        </w:rPr>
        <w:t>Python</w:t>
      </w:r>
      <w:proofErr w:type="gramEnd"/>
    </w:p>
    <w:p w:rsidRPr="00C46049" w:rsidR="007027BA" w:rsidP="00823A62" w:rsidRDefault="5EA10E28" w14:paraId="63F28D50" w14:textId="536FC385">
      <w:pPr>
        <w:tabs>
          <w:tab w:val="left" w:pos="278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It has many different modules like music, images, shapes, text, buttons, keys, sound, videos and more.</w:t>
      </w:r>
    </w:p>
    <w:p w:rsidRPr="00C46049" w:rsidR="007027BA" w:rsidP="21C863CE" w:rsidRDefault="5EA10E28" w14:paraId="0C38D975" w14:textId="0E470AC4">
      <w:pPr>
        <w:pStyle w:val="Heading3"/>
        <w:tabs>
          <w:tab w:val="left" w:pos="2059"/>
        </w:tabs>
        <w:jc w:val="both"/>
        <w:rPr>
          <w:rFonts w:ascii="Calibri" w:hAnsi="Calibri" w:eastAsia="" w:cs="Arial" w:asciiTheme="minorAscii" w:hAnsiTheme="minorAscii" w:eastAsiaTheme="minorEastAsia" w:cstheme="minorBidi"/>
          <w:color w:val="000000" w:themeColor="text1"/>
        </w:rPr>
        <w:pPrChange w:author="H Hijazi" w:date="2023-11-04T21:34:00Z" w:id="290">
          <w:pPr>
            <w:pStyle w:val="Heading3"/>
            <w:tabs>
              <w:tab w:val="left" w:pos="2059"/>
            </w:tabs>
          </w:pPr>
        </w:pPrChange>
      </w:pPr>
      <w:bookmarkStart w:name="_Toc986549142" w:id="291"/>
      <w:bookmarkStart w:name="_Toc1196317809" w:id="1151314686"/>
      <w:r w:rsidRPr="21C863CE" w:rsidR="21C863CE">
        <w:rPr>
          <w:rFonts w:ascii="Calibri" w:hAnsi="Calibri" w:eastAsia="" w:cs="Arial" w:asciiTheme="minorAscii" w:hAnsiTheme="minorAscii" w:eastAsiaTheme="minorEastAsia" w:cstheme="minorBidi"/>
          <w:lang w:val="en-US"/>
        </w:rPr>
        <w:t xml:space="preserve">OOP classes </w:t>
      </w:r>
      <w:r w:rsidRPr="21C863CE" w:rsidR="21C863CE">
        <w:rPr>
          <w:rFonts w:ascii="Calibri" w:hAnsi="Calibri" w:eastAsia="" w:cs="Arial" w:asciiTheme="minorAscii" w:hAnsiTheme="minorAscii" w:eastAsiaTheme="minorEastAsia" w:cstheme="minorBidi"/>
          <w:lang w:val="en-US"/>
        </w:rPr>
        <w:t>identified</w:t>
      </w:r>
      <w:bookmarkEnd w:id="291"/>
      <w:bookmarkEnd w:id="1151314686"/>
    </w:p>
    <w:p w:rsidRPr="00C46049" w:rsidR="007027BA" w:rsidP="00823A62" w:rsidRDefault="5EA10E28" w14:paraId="3475CB79" w14:textId="2B5DC2D7">
      <w:pPr>
        <w:tabs>
          <w:tab w:val="left" w:pos="205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Create </w:t>
      </w:r>
      <w:proofErr w:type="gramStart"/>
      <w:r w:rsidRPr="5EA10E28">
        <w:rPr>
          <w:rFonts w:asciiTheme="minorHAnsi" w:hAnsiTheme="minorHAnsi" w:eastAsiaTheme="minorEastAsia" w:cstheme="minorBidi"/>
          <w:color w:val="000000" w:themeColor="text1"/>
          <w:sz w:val="24"/>
          <w:szCs w:val="24"/>
          <w:lang w:val="en-US"/>
        </w:rPr>
        <w:t>database</w:t>
      </w:r>
      <w:proofErr w:type="gramEnd"/>
    </w:p>
    <w:p w:rsidRPr="00C46049" w:rsidR="007027BA" w:rsidP="00823A62" w:rsidRDefault="5EA10E28" w14:paraId="28AA72EE" w14:textId="46A016B0">
      <w:pPr>
        <w:tabs>
          <w:tab w:val="left" w:pos="205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Insert into </w:t>
      </w:r>
      <w:proofErr w:type="gramStart"/>
      <w:r w:rsidRPr="5EA10E28">
        <w:rPr>
          <w:rFonts w:asciiTheme="minorHAnsi" w:hAnsiTheme="minorHAnsi" w:eastAsiaTheme="minorEastAsia" w:cstheme="minorBidi"/>
          <w:color w:val="000000" w:themeColor="text1"/>
          <w:sz w:val="24"/>
          <w:szCs w:val="24"/>
          <w:lang w:val="en-US"/>
        </w:rPr>
        <w:t>database</w:t>
      </w:r>
      <w:proofErr w:type="gramEnd"/>
    </w:p>
    <w:p w:rsidRPr="00C46049" w:rsidR="007027BA" w:rsidP="00823A62" w:rsidRDefault="5EA10E28" w14:paraId="04E83F10" w14:textId="3E634FED">
      <w:pPr>
        <w:tabs>
          <w:tab w:val="left" w:pos="205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Display Workouts</w:t>
      </w:r>
    </w:p>
    <w:p w:rsidRPr="00C46049" w:rsidR="007027BA" w:rsidP="00823A62" w:rsidRDefault="5EA10E28" w14:paraId="7B139DD4" w14:textId="5FA6BC77">
      <w:pPr>
        <w:tabs>
          <w:tab w:val="left" w:pos="349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Display Profile</w:t>
      </w:r>
    </w:p>
    <w:p w:rsidRPr="00C46049" w:rsidR="007027BA" w:rsidP="00823A62" w:rsidRDefault="5EA10E28" w14:paraId="488D64FF" w14:textId="18B4A6F0">
      <w:pPr>
        <w:tabs>
          <w:tab w:val="left" w:pos="205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Display specific </w:t>
      </w:r>
      <w:proofErr w:type="gramStart"/>
      <w:r w:rsidRPr="5EA10E28">
        <w:rPr>
          <w:rFonts w:asciiTheme="minorHAnsi" w:hAnsiTheme="minorHAnsi" w:eastAsiaTheme="minorEastAsia" w:cstheme="minorBidi"/>
          <w:color w:val="000000" w:themeColor="text1"/>
          <w:sz w:val="24"/>
          <w:szCs w:val="24"/>
          <w:lang w:val="en-US"/>
        </w:rPr>
        <w:t>exercises</w:t>
      </w:r>
      <w:proofErr w:type="gramEnd"/>
    </w:p>
    <w:p w:rsidRPr="00C46049" w:rsidR="007027BA" w:rsidP="00823A62" w:rsidRDefault="5EA10E28" w14:paraId="0F9FFDC6" w14:textId="617307A0">
      <w:pPr>
        <w:tabs>
          <w:tab w:val="left" w:pos="205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Display database in a comprehensible view and allow editability of the view and database where coder </w:t>
      </w:r>
      <w:proofErr w:type="gramStart"/>
      <w:r w:rsidRPr="5EA10E28">
        <w:rPr>
          <w:rFonts w:asciiTheme="minorHAnsi" w:hAnsiTheme="minorHAnsi" w:eastAsiaTheme="minorEastAsia" w:cstheme="minorBidi"/>
          <w:color w:val="000000" w:themeColor="text1"/>
          <w:sz w:val="24"/>
          <w:szCs w:val="24"/>
          <w:lang w:val="en-US"/>
        </w:rPr>
        <w:t>allowed</w:t>
      </w:r>
      <w:proofErr w:type="gramEnd"/>
    </w:p>
    <w:p w:rsidRPr="00C46049" w:rsidR="007027BA" w:rsidP="00823A62" w:rsidRDefault="5EA10E28" w14:paraId="23379D2C" w14:textId="5A2750C1">
      <w:pPr>
        <w:tabs>
          <w:tab w:val="left" w:pos="349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Display meals, and caloric split</w:t>
      </w:r>
    </w:p>
    <w:p w:rsidRPr="00C46049" w:rsidR="007027BA" w:rsidP="00823A62" w:rsidRDefault="5EA10E28" w14:paraId="7B6B3DA5" w14:textId="5862DA00">
      <w:pPr>
        <w:tabs>
          <w:tab w:val="left" w:pos="349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Add </w:t>
      </w:r>
      <w:proofErr w:type="gramStart"/>
      <w:r w:rsidRPr="5EA10E28">
        <w:rPr>
          <w:rFonts w:asciiTheme="minorHAnsi" w:hAnsiTheme="minorHAnsi" w:eastAsiaTheme="minorEastAsia" w:cstheme="minorBidi"/>
          <w:color w:val="000000" w:themeColor="text1"/>
          <w:sz w:val="24"/>
          <w:szCs w:val="24"/>
          <w:lang w:val="en-US"/>
        </w:rPr>
        <w:t>workouts</w:t>
      </w:r>
      <w:proofErr w:type="gramEnd"/>
    </w:p>
    <w:p w:rsidRPr="00C46049" w:rsidR="007027BA" w:rsidP="00823A62" w:rsidRDefault="5EA10E28" w14:paraId="47F732D2" w14:textId="0C51F4EB">
      <w:pPr>
        <w:tabs>
          <w:tab w:val="left" w:pos="422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Add increment of weights and reps to status table and history of workouts </w:t>
      </w:r>
      <w:proofErr w:type="gramStart"/>
      <w:r w:rsidRPr="5EA10E28">
        <w:rPr>
          <w:rFonts w:asciiTheme="minorHAnsi" w:hAnsiTheme="minorHAnsi" w:eastAsiaTheme="minorEastAsia" w:cstheme="minorBidi"/>
          <w:color w:val="000000" w:themeColor="text1"/>
          <w:sz w:val="24"/>
          <w:szCs w:val="24"/>
          <w:lang w:val="en-US"/>
        </w:rPr>
        <w:t>take</w:t>
      </w:r>
      <w:proofErr w:type="gramEnd"/>
    </w:p>
    <w:p w:rsidRPr="00C46049" w:rsidR="007027BA" w:rsidP="00823A62" w:rsidRDefault="5EA10E28" w14:paraId="238CAD67" w14:textId="015BEF15">
      <w:pPr>
        <w:tabs>
          <w:tab w:val="left" w:pos="4219"/>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Add manual suggestion of </w:t>
      </w:r>
      <w:proofErr w:type="gramStart"/>
      <w:r w:rsidRPr="5EA10E28">
        <w:rPr>
          <w:rFonts w:asciiTheme="minorHAnsi" w:hAnsiTheme="minorHAnsi" w:eastAsiaTheme="minorEastAsia" w:cstheme="minorBidi"/>
          <w:color w:val="000000" w:themeColor="text1"/>
          <w:sz w:val="24"/>
          <w:szCs w:val="24"/>
          <w:lang w:val="en-US"/>
        </w:rPr>
        <w:t>workouts</w:t>
      </w:r>
      <w:proofErr w:type="gramEnd"/>
    </w:p>
    <w:p w:rsidRPr="00C46049" w:rsidR="007027BA" w:rsidP="00823A62" w:rsidRDefault="5EA10E28" w14:paraId="56AE11D2" w14:textId="01E83933">
      <w:pPr>
        <w:tabs>
          <w:tab w:val="left" w:pos="350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Add split of calories from the meal inputted using an </w:t>
      </w:r>
      <w:proofErr w:type="gramStart"/>
      <w:r w:rsidRPr="5EA10E28">
        <w:rPr>
          <w:rFonts w:asciiTheme="minorHAnsi" w:hAnsiTheme="minorHAnsi" w:eastAsiaTheme="minorEastAsia" w:cstheme="minorBidi"/>
          <w:color w:val="000000" w:themeColor="text1"/>
          <w:sz w:val="24"/>
          <w:szCs w:val="24"/>
          <w:lang w:val="en-US"/>
        </w:rPr>
        <w:t>API</w:t>
      </w:r>
      <w:proofErr w:type="gramEnd"/>
    </w:p>
    <w:p w:rsidRPr="00C46049" w:rsidR="007027BA" w:rsidP="00823A62" w:rsidRDefault="5EA10E28" w14:paraId="3264E8BE" w14:textId="18A0B3B0">
      <w:pPr>
        <w:tabs>
          <w:tab w:val="left" w:pos="350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Add each workout checked with checkbox to history of workouts </w:t>
      </w:r>
      <w:proofErr w:type="gramStart"/>
      <w:r w:rsidRPr="5EA10E28">
        <w:rPr>
          <w:rFonts w:asciiTheme="minorHAnsi" w:hAnsiTheme="minorHAnsi" w:eastAsiaTheme="minorEastAsia" w:cstheme="minorBidi"/>
          <w:color w:val="000000" w:themeColor="text1"/>
          <w:sz w:val="24"/>
          <w:szCs w:val="24"/>
          <w:lang w:val="en-US"/>
        </w:rPr>
        <w:t>table</w:t>
      </w:r>
      <w:proofErr w:type="gramEnd"/>
    </w:p>
    <w:p w:rsidRPr="00C46049" w:rsidR="007027BA" w:rsidP="00823A62" w:rsidRDefault="5EA10E28" w14:paraId="4F87C767" w14:textId="021B1B3D">
      <w:pPr>
        <w:tabs>
          <w:tab w:val="left" w:pos="3500"/>
        </w:tabs>
        <w:spacing w:line="360" w:lineRule="auto"/>
        <w:jc w:val="both"/>
        <w:rPr>
          <w:sz w:val="24"/>
          <w:szCs w:val="24"/>
        </w:rPr>
      </w:pPr>
      <w:r w:rsidRPr="5EA10E28">
        <w:rPr>
          <w:rFonts w:asciiTheme="minorHAnsi" w:hAnsiTheme="minorHAnsi" w:eastAsiaTheme="minorEastAsia" w:cstheme="minorBidi"/>
          <w:color w:val="000000" w:themeColor="text1"/>
          <w:sz w:val="24"/>
          <w:szCs w:val="24"/>
          <w:lang w:val="en-US"/>
        </w:rPr>
        <w:t>Show the pie chart for the calories and the line graph or something for the progression of weight and reps and sets [including home workouts] throughout your journey in working out.</w:t>
      </w:r>
    </w:p>
    <w:p w:rsidRPr="00C46049" w:rsidR="007027BA" w:rsidRDefault="007027BA" w14:paraId="2BF1D22F" w14:textId="4BE598F9">
      <w:pPr>
        <w:pStyle w:val="Heading2"/>
        <w:tabs>
          <w:tab w:val="left" w:pos="3500"/>
        </w:tabs>
        <w:jc w:val="both"/>
        <w:rPr>
          <w:rFonts w:asciiTheme="minorHAnsi" w:hAnsiTheme="minorHAnsi" w:eastAsiaTheme="minorEastAsia" w:cstheme="minorBidi"/>
          <w:sz w:val="24"/>
          <w:szCs w:val="24"/>
          <w:lang w:val="en-US"/>
        </w:rPr>
        <w:pPrChange w:author="H Hijazi" w:date="2023-11-04T21:34:00Z" w:id="292">
          <w:pPr>
            <w:pStyle w:val="Heading2"/>
            <w:tabs>
              <w:tab w:val="left" w:pos="3500"/>
            </w:tabs>
          </w:pPr>
        </w:pPrChange>
      </w:pPr>
    </w:p>
    <w:p w:rsidRPr="00C46049" w:rsidR="007027BA" w:rsidP="21C863CE" w:rsidRDefault="5EA10E28" w14:paraId="555E3BFA" w14:textId="44DACC96">
      <w:pPr>
        <w:pStyle w:val="Heading1"/>
        <w:tabs>
          <w:tab w:val="left" w:pos="3500"/>
        </w:tabs>
        <w:jc w:val="both"/>
        <w:rPr>
          <w:rFonts w:ascii="Calibri" w:hAnsi="Calibri" w:eastAsia="" w:cs="Arial" w:asciiTheme="minorAscii" w:hAnsiTheme="minorAscii" w:eastAsiaTheme="minorEastAsia" w:cstheme="minorBidi"/>
          <w:sz w:val="24"/>
          <w:szCs w:val="24"/>
        </w:rPr>
        <w:pPrChange w:author="H Hijazi" w:date="2023-11-04T21:34:00Z" w:id="293">
          <w:pPr>
            <w:pStyle w:val="Heading1"/>
            <w:tabs>
              <w:tab w:val="left" w:pos="3500"/>
            </w:tabs>
          </w:pPr>
        </w:pPrChange>
      </w:pPr>
      <w:bookmarkStart w:name="_Toc505124516" w:id="294"/>
      <w:bookmarkStart w:name="_Toc840702564" w:id="1943585290"/>
      <w:r w:rsidRPr="21C863CE" w:rsidR="21C863CE">
        <w:rPr>
          <w:rFonts w:ascii="Calibri" w:hAnsi="Calibri" w:eastAsia="" w:cs="Arial" w:asciiTheme="minorAscii" w:hAnsiTheme="minorAscii" w:eastAsiaTheme="minorEastAsia" w:cstheme="minorBidi"/>
          <w:sz w:val="24"/>
          <w:szCs w:val="24"/>
          <w:lang w:val="en-US"/>
        </w:rPr>
        <w:t>Data sources</w:t>
      </w:r>
      <w:bookmarkEnd w:id="294"/>
      <w:bookmarkEnd w:id="1943585290"/>
    </w:p>
    <w:p w:rsidRPr="00C46049" w:rsidR="007027BA" w:rsidP="21C863CE" w:rsidRDefault="5EA10E28" w14:paraId="3BF6C484" w14:textId="38C819A9">
      <w:pPr>
        <w:pStyle w:val="Heading3"/>
        <w:tabs>
          <w:tab w:val="left" w:pos="2059"/>
        </w:tabs>
        <w:jc w:val="both"/>
        <w:rPr>
          <w:rFonts w:ascii="Calibri" w:hAnsi="Calibri" w:eastAsia="" w:cs="Arial" w:asciiTheme="minorAscii" w:hAnsiTheme="minorAscii" w:eastAsiaTheme="minorEastAsia" w:cstheme="minorBidi"/>
        </w:rPr>
        <w:pPrChange w:author="H Hijazi" w:date="2023-11-04T21:34:00Z" w:id="295">
          <w:pPr>
            <w:pStyle w:val="Heading3"/>
            <w:tabs>
              <w:tab w:val="left" w:pos="2059"/>
            </w:tabs>
          </w:pPr>
        </w:pPrChange>
      </w:pPr>
      <w:bookmarkStart w:name="_Toc217976218" w:id="296"/>
      <w:bookmarkStart w:name="_Toc956678642" w:id="992028900"/>
      <w:r w:rsidRPr="21C863CE" w:rsidR="21C863CE">
        <w:rPr>
          <w:rStyle w:val="Heading2Char"/>
          <w:rFonts w:ascii="Calibri" w:hAnsi="Calibri" w:eastAsia="" w:cs="Arial" w:asciiTheme="minorAscii" w:hAnsiTheme="minorAscii" w:eastAsiaTheme="minorEastAsia" w:cstheme="minorBidi"/>
          <w:sz w:val="24"/>
          <w:szCs w:val="24"/>
        </w:rPr>
        <w:t>Modules</w:t>
      </w:r>
      <w:bookmarkEnd w:id="296"/>
      <w:bookmarkEnd w:id="992028900"/>
    </w:p>
    <w:p w:rsidRPr="00C46049" w:rsidR="00F36876" w:rsidRDefault="180C91C6" w14:paraId="5DBC517B" w14:textId="7281E19E">
      <w:pPr>
        <w:keepNext/>
        <w:keepLines/>
        <w:spacing w:line="360" w:lineRule="auto"/>
        <w:jc w:val="both"/>
        <w:rPr>
          <w:rFonts w:asciiTheme="minorHAnsi" w:hAnsiTheme="minorHAnsi" w:eastAsiaTheme="minorEastAsia" w:cstheme="minorBidi"/>
          <w:i/>
          <w:iCs/>
          <w:color w:val="365F91"/>
          <w:sz w:val="24"/>
          <w:szCs w:val="24"/>
        </w:rPr>
        <w:pPrChange w:author="H Hijazi" w:date="2023-11-04T21:34:00Z" w:id="297">
          <w:pPr>
            <w:keepNext/>
            <w:keepLines/>
            <w:spacing w:line="360" w:lineRule="auto"/>
          </w:pPr>
        </w:pPrChange>
      </w:pPr>
      <w:r w:rsidRPr="180C91C6">
        <w:rPr>
          <w:rFonts w:asciiTheme="minorHAnsi" w:hAnsiTheme="minorHAnsi" w:eastAsiaTheme="minorEastAsia" w:cstheme="minorBidi"/>
          <w:sz w:val="24"/>
          <w:szCs w:val="24"/>
          <w:lang w:val="en-US"/>
        </w:rPr>
        <w:t>API - application programming interface</w:t>
      </w:r>
    </w:p>
    <w:p w:rsidRPr="00C46049" w:rsidR="00F36876" w:rsidRDefault="180C91C6" w14:paraId="23685B89" w14:textId="33E4E5A8">
      <w:pPr>
        <w:tabs>
          <w:tab w:val="left" w:pos="3500"/>
        </w:tabs>
        <w:spacing w:line="360" w:lineRule="auto"/>
        <w:jc w:val="both"/>
        <w:rPr>
          <w:rFonts w:asciiTheme="minorHAnsi" w:hAnsiTheme="minorHAnsi" w:eastAsiaTheme="minorEastAsia" w:cstheme="minorBidi"/>
          <w:color w:val="000000" w:themeColor="text1"/>
          <w:sz w:val="24"/>
          <w:szCs w:val="24"/>
        </w:rPr>
        <w:pPrChange w:author="H Hijazi" w:date="2023-11-04T21:34:00Z" w:id="298">
          <w:pPr>
            <w:tabs>
              <w:tab w:val="left" w:pos="3500"/>
            </w:tabs>
            <w:spacing w:line="360" w:lineRule="auto"/>
          </w:pPr>
        </w:pPrChange>
      </w:pPr>
      <w:r w:rsidRPr="180C91C6">
        <w:rPr>
          <w:rFonts w:asciiTheme="minorHAnsi" w:hAnsiTheme="minorHAnsi" w:eastAsiaTheme="minorEastAsia" w:cstheme="minorBidi"/>
          <w:sz w:val="24"/>
          <w:szCs w:val="24"/>
          <w:lang w:val="en-US"/>
        </w:rPr>
        <w:t>A software that allows communication between two servers/clients acting as the connection between the two seeming to the programmer as a flawless direct connection</w:t>
      </w:r>
    </w:p>
    <w:p w:rsidRPr="00C46049" w:rsidR="00F36876" w:rsidP="21C863CE" w:rsidRDefault="5EA10E28" w14:paraId="3C604214" w14:textId="2E0F8DCE">
      <w:pPr>
        <w:pStyle w:val="Heading3"/>
        <w:jc w:val="both"/>
        <w:rPr>
          <w:rFonts w:ascii="Calibri" w:hAnsi="Calibri" w:eastAsia="" w:cs="Arial" w:asciiTheme="minorAscii" w:hAnsiTheme="minorAscii" w:eastAsiaTheme="minorEastAsia" w:cstheme="minorBidi"/>
          <w:i w:val="1"/>
          <w:iCs w:val="1"/>
          <w:color w:val="365F91"/>
        </w:rPr>
        <w:pPrChange w:author="H Hijazi" w:date="2023-11-04T21:34:00Z" w:id="299">
          <w:pPr>
            <w:pStyle w:val="Heading3"/>
          </w:pPr>
        </w:pPrChange>
      </w:pPr>
      <w:bookmarkStart w:name="_Toc1753492461" w:id="300"/>
      <w:bookmarkStart w:name="_Toc1554110909" w:id="1779246107"/>
      <w:r w:rsidRPr="21C863CE" w:rsidR="21C863CE">
        <w:rPr>
          <w:rFonts w:ascii="Calibri" w:hAnsi="Calibri" w:eastAsia="" w:cs="Arial" w:asciiTheme="minorAscii" w:hAnsiTheme="minorAscii" w:eastAsiaTheme="minorEastAsia" w:cstheme="minorBidi"/>
          <w:lang w:val="en-US"/>
        </w:rPr>
        <w:t>Exercise API</w:t>
      </w:r>
      <w:bookmarkEnd w:id="300"/>
      <w:bookmarkEnd w:id="1779246107"/>
    </w:p>
    <w:p w:rsidRPr="00C46049" w:rsidR="00F36876" w:rsidP="00823A62" w:rsidRDefault="45100300" w14:paraId="3AA1030D" w14:textId="09B1B982">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Supplies</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access to a comprehensive list of hundreds of exercises targeting every major muscle group</w:t>
      </w:r>
    </w:p>
    <w:p w:rsidRPr="00C46049" w:rsidR="00F36876" w:rsidP="00823A62" w:rsidRDefault="45100300" w14:paraId="46D12A9E" w14:textId="2F0D648B">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Supplies</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the name, type, muscle, biceps, equipment, difficulty, instructions of each exercise</w:t>
      </w:r>
    </w:p>
    <w:p w:rsidRPr="00C46049" w:rsidR="00F36876" w:rsidP="00823A62" w:rsidRDefault="45100300" w14:paraId="16E88DF1" w14:textId="156BA28E">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 can therefore extricate the necessary exercises I require irrelevant information from each one and load them into a relational database I create that I can then manipulate and use to suit my </w:t>
      </w:r>
      <w:proofErr w:type="gramStart"/>
      <w:r w:rsidRPr="45100300">
        <w:rPr>
          <w:rFonts w:asciiTheme="minorHAnsi" w:hAnsiTheme="minorHAnsi" w:eastAsiaTheme="minorEastAsia" w:cstheme="minorBidi"/>
          <w:color w:val="000000" w:themeColor="text1"/>
          <w:sz w:val="24"/>
          <w:szCs w:val="24"/>
          <w:lang w:val="en-US"/>
        </w:rPr>
        <w:t>needs</w:t>
      </w:r>
      <w:proofErr w:type="gramEnd"/>
    </w:p>
    <w:p w:rsidRPr="00C46049" w:rsidR="00F36876" w:rsidP="21C863CE" w:rsidRDefault="5EA10E28" w14:paraId="5221784F" w14:textId="44F33397">
      <w:pPr>
        <w:pStyle w:val="Heading3"/>
        <w:jc w:val="both"/>
        <w:rPr>
          <w:rFonts w:ascii="Calibri" w:hAnsi="Calibri" w:eastAsia="" w:cs="Arial" w:asciiTheme="minorAscii" w:hAnsiTheme="minorAscii" w:eastAsiaTheme="minorEastAsia" w:cstheme="minorBidi"/>
          <w:i w:val="1"/>
          <w:iCs w:val="1"/>
          <w:color w:val="365F91"/>
        </w:rPr>
        <w:pPrChange w:author="H Hijazi" w:date="2023-11-04T21:34:00Z" w:id="301">
          <w:pPr>
            <w:pStyle w:val="Heading3"/>
          </w:pPr>
        </w:pPrChange>
      </w:pPr>
      <w:bookmarkStart w:name="_Toc1376313756" w:id="302"/>
      <w:bookmarkStart w:name="_Toc1323937776" w:id="373563750"/>
      <w:r w:rsidRPr="21C863CE" w:rsidR="21C863CE">
        <w:rPr>
          <w:rFonts w:ascii="Calibri" w:hAnsi="Calibri" w:eastAsia="" w:cs="Arial" w:asciiTheme="minorAscii" w:hAnsiTheme="minorAscii" w:eastAsiaTheme="minorEastAsia" w:cstheme="minorBidi"/>
          <w:lang w:val="en-US"/>
        </w:rPr>
        <w:t>Nutrition API</w:t>
      </w:r>
      <w:bookmarkEnd w:id="302"/>
      <w:bookmarkEnd w:id="373563750"/>
    </w:p>
    <w:p w:rsidRPr="00C46049" w:rsidR="00F36876" w:rsidP="00823A62" w:rsidRDefault="45100300" w14:paraId="1C38EEBD" w14:textId="436A5527">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Extracts nutrition information from text using natural language processing. </w:t>
      </w:r>
    </w:p>
    <w:p w:rsidRPr="00C46049" w:rsidR="00F36876" w:rsidP="00823A62" w:rsidRDefault="45100300" w14:paraId="7D938DEE" w14:textId="178B3127">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From food blogs to menus to recipes, it can read any text and calculate the corresponding nutrition data.</w:t>
      </w:r>
    </w:p>
    <w:p w:rsidRPr="00C46049" w:rsidR="00F36876" w:rsidP="00823A62" w:rsidRDefault="45100300" w14:paraId="4DDE5108" w14:textId="1CA39EAD">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An intelligent feature of this API is custom portioning: if your text specifies quantities of individual food items or ingredients, the algorithm will automatically scale the nutrition data in the result accordingly.</w:t>
      </w:r>
    </w:p>
    <w:p w:rsidRPr="00C46049" w:rsidR="00F36876" w:rsidP="00823A62" w:rsidRDefault="45100300" w14:paraId="1F304C2B" w14:textId="32CD9313">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This will allow me to split the user’s inputted meals into separate categories of calories, enabling me to display both their total amalgamation of calories and their split into:</w:t>
      </w:r>
    </w:p>
    <w:p w:rsidRPr="00C46049" w:rsidR="00F36876" w:rsidP="00823A62" w:rsidRDefault="45100300" w14:paraId="0CC2AE17" w14:textId="4A2FE4BB">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fat</w:t>
      </w:r>
    </w:p>
    <w:p w:rsidRPr="00C46049" w:rsidR="00F36876" w:rsidP="00823A62" w:rsidRDefault="45100300" w14:paraId="0D8DF5C8" w14:textId="7939742E">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saturated fat</w:t>
      </w:r>
    </w:p>
    <w:p w:rsidRPr="00C46049" w:rsidR="00F36876" w:rsidP="00823A62" w:rsidRDefault="45100300" w14:paraId="4666F0E2" w14:textId="18533EF9">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protein</w:t>
      </w:r>
    </w:p>
    <w:p w:rsidRPr="00C46049" w:rsidR="00F36876" w:rsidP="00823A62" w:rsidRDefault="45100300" w14:paraId="60154C1B" w14:textId="61EC0943">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sodium</w:t>
      </w:r>
    </w:p>
    <w:p w:rsidRPr="00C46049" w:rsidR="00F36876" w:rsidP="00823A62" w:rsidRDefault="45100300" w14:paraId="543533D1" w14:textId="2D479A2C">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potassium</w:t>
      </w:r>
    </w:p>
    <w:p w:rsidRPr="00C46049" w:rsidR="00F36876" w:rsidP="00823A62" w:rsidRDefault="45100300" w14:paraId="631A0521" w14:textId="3B615DD4">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cholesterol</w:t>
      </w:r>
    </w:p>
    <w:p w:rsidRPr="00C46049" w:rsidR="00F36876" w:rsidP="00823A62" w:rsidRDefault="45100300" w14:paraId="5FDB633B" w14:textId="45E0B82C">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carbohydrates</w:t>
      </w:r>
    </w:p>
    <w:p w:rsidRPr="00C46049" w:rsidR="00F36876" w:rsidP="00823A62" w:rsidRDefault="45100300" w14:paraId="48DFE1D8" w14:textId="64C9B93C">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fiber</w:t>
      </w:r>
    </w:p>
    <w:p w:rsidRPr="00C46049" w:rsidR="00F36876" w:rsidP="00823A62" w:rsidRDefault="45100300" w14:paraId="7C270FE6" w14:textId="1426CB62">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Total sugar</w:t>
      </w:r>
    </w:p>
    <w:p w:rsidRPr="00C46049" w:rsidR="00F36876" w:rsidP="21C863CE" w:rsidRDefault="5EA10E28" w14:paraId="75BEF2DA" w14:textId="02853552">
      <w:pPr>
        <w:pStyle w:val="Heading3"/>
        <w:jc w:val="both"/>
        <w:rPr>
          <w:rFonts w:ascii="Calibri" w:hAnsi="Calibri" w:eastAsia="" w:cs="Arial" w:asciiTheme="minorAscii" w:hAnsiTheme="minorAscii" w:eastAsiaTheme="minorEastAsia" w:cstheme="minorBidi"/>
          <w:i w:val="1"/>
          <w:iCs w:val="1"/>
          <w:color w:val="365F91"/>
        </w:rPr>
        <w:pPrChange w:author="H Hijazi" w:date="2023-11-04T21:34:00Z" w:id="303">
          <w:pPr>
            <w:pStyle w:val="Heading3"/>
          </w:pPr>
        </w:pPrChange>
      </w:pPr>
      <w:bookmarkStart w:name="_Toc873863334" w:id="304"/>
      <w:bookmarkStart w:name="_Toc107718334" w:id="77665322"/>
      <w:r w:rsidRPr="21C863CE" w:rsidR="21C863CE">
        <w:rPr>
          <w:rFonts w:ascii="Calibri" w:hAnsi="Calibri" w:eastAsia="" w:cs="Arial" w:asciiTheme="minorAscii" w:hAnsiTheme="minorAscii" w:eastAsiaTheme="minorEastAsia" w:cstheme="minorBidi"/>
          <w:lang w:val="en-US"/>
        </w:rPr>
        <w:t>Internet scraping</w:t>
      </w:r>
      <w:bookmarkEnd w:id="304"/>
      <w:bookmarkEnd w:id="77665322"/>
    </w:p>
    <w:p w:rsidRPr="00C46049" w:rsidR="00F36876" w:rsidP="00823A62" w:rsidRDefault="45100300" w14:paraId="7E946CA0" w14:textId="7B3F5113">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Some information that I need that would be inefficient to manually </w:t>
      </w:r>
      <w:proofErr w:type="gramStart"/>
      <w:r w:rsidRPr="45100300">
        <w:rPr>
          <w:rFonts w:asciiTheme="minorHAnsi" w:hAnsiTheme="minorHAnsi" w:eastAsiaTheme="minorEastAsia" w:cstheme="minorBidi"/>
          <w:color w:val="000000" w:themeColor="text1"/>
          <w:sz w:val="24"/>
          <w:szCs w:val="24"/>
          <w:lang w:val="en-US"/>
        </w:rPr>
        <w:t>enter</w:t>
      </w:r>
      <w:proofErr w:type="gramEnd"/>
      <w:r w:rsidRPr="45100300">
        <w:rPr>
          <w:rFonts w:asciiTheme="minorHAnsi" w:hAnsiTheme="minorHAnsi" w:eastAsiaTheme="minorEastAsia" w:cstheme="minorBidi"/>
          <w:color w:val="000000" w:themeColor="text1"/>
          <w:sz w:val="24"/>
          <w:szCs w:val="24"/>
          <w:lang w:val="en-US"/>
        </w:rPr>
        <w:t xml:space="preserve"> </w:t>
      </w:r>
    </w:p>
    <w:p w:rsidRPr="00C46049" w:rsidR="00F36876" w:rsidP="00823A62" w:rsidRDefault="45100300" w14:paraId="50DB77F3" w14:textId="468AAE4E">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However, if it cannot be found on the APIs I have might need to come from the internet.</w:t>
      </w:r>
    </w:p>
    <w:p w:rsidRPr="00C46049" w:rsidR="00F36876" w:rsidP="00823A62" w:rsidRDefault="45100300" w14:paraId="14315BEC" w14:textId="36341677">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 could use several python libraries to seamlessly extract information from certain </w:t>
      </w:r>
      <w:proofErr w:type="gramStart"/>
      <w:r w:rsidRPr="45100300">
        <w:rPr>
          <w:rFonts w:asciiTheme="minorHAnsi" w:hAnsiTheme="minorHAnsi" w:eastAsiaTheme="minorEastAsia" w:cstheme="minorBidi"/>
          <w:color w:val="000000" w:themeColor="text1"/>
          <w:sz w:val="24"/>
          <w:szCs w:val="24"/>
          <w:lang w:val="en-US"/>
        </w:rPr>
        <w:t>websites</w:t>
      </w:r>
      <w:proofErr w:type="gramEnd"/>
      <w:r w:rsidRPr="45100300">
        <w:rPr>
          <w:rFonts w:asciiTheme="minorHAnsi" w:hAnsiTheme="minorHAnsi" w:eastAsiaTheme="minorEastAsia" w:cstheme="minorBidi"/>
          <w:color w:val="000000" w:themeColor="text1"/>
          <w:sz w:val="24"/>
          <w:szCs w:val="24"/>
          <w:lang w:val="en-US"/>
        </w:rPr>
        <w:t xml:space="preserve"> </w:t>
      </w:r>
    </w:p>
    <w:p w:rsidRPr="00C46049" w:rsidR="00F36876" w:rsidP="00823A62" w:rsidRDefault="45100300" w14:paraId="7DA82D6F" w14:textId="2660731F">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Then manipulate my code to gather the requisite information I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need</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w:t>
      </w:r>
    </w:p>
    <w:p w:rsidRPr="00C46049" w:rsidR="00F36876" w:rsidP="00823A62" w:rsidRDefault="00F36876" w14:paraId="521D280F" w14:textId="703D7EBC">
      <w:pPr>
        <w:tabs>
          <w:tab w:val="left" w:pos="4219"/>
        </w:tabs>
        <w:spacing w:line="360" w:lineRule="auto"/>
        <w:jc w:val="both"/>
        <w:rPr>
          <w:rFonts w:asciiTheme="minorHAnsi" w:hAnsiTheme="minorHAnsi" w:eastAsiaTheme="minorEastAsia" w:cstheme="minorBidi"/>
          <w:color w:val="000000" w:themeColor="text1"/>
          <w:sz w:val="24"/>
          <w:szCs w:val="24"/>
        </w:rPr>
      </w:pPr>
    </w:p>
    <w:p w:rsidRPr="00C46049" w:rsidR="00F36876" w:rsidP="21C863CE" w:rsidRDefault="5EA10E28" w14:paraId="6820CCAE" w14:textId="6AA28EA3">
      <w:pPr>
        <w:pStyle w:val="Heading3"/>
        <w:jc w:val="both"/>
        <w:rPr>
          <w:rFonts w:ascii="Calibri" w:hAnsi="Calibri" w:eastAsia="" w:cs="Arial" w:asciiTheme="minorAscii" w:hAnsiTheme="minorAscii" w:eastAsiaTheme="minorEastAsia" w:cstheme="minorBidi"/>
          <w:i w:val="1"/>
          <w:iCs w:val="1"/>
          <w:color w:val="365F91"/>
        </w:rPr>
        <w:pPrChange w:author="H Hijazi" w:date="2023-11-04T21:34:00Z" w:id="305">
          <w:pPr>
            <w:pStyle w:val="Heading3"/>
          </w:pPr>
        </w:pPrChange>
      </w:pPr>
      <w:bookmarkStart w:name="_Toc938623481" w:id="306"/>
      <w:bookmarkStart w:name="_Toc1786647249" w:id="1209305678"/>
      <w:r w:rsidRPr="21C863CE" w:rsidR="21C863CE">
        <w:rPr>
          <w:rFonts w:ascii="Calibri" w:hAnsi="Calibri" w:eastAsia="" w:cs="Arial" w:asciiTheme="minorAscii" w:hAnsiTheme="minorAscii" w:eastAsiaTheme="minorEastAsia" w:cstheme="minorBidi"/>
          <w:lang w:val="en-US"/>
        </w:rPr>
        <w:t>Beautiful soup</w:t>
      </w:r>
      <w:bookmarkEnd w:id="306"/>
      <w:bookmarkEnd w:id="1209305678"/>
    </w:p>
    <w:p w:rsidRPr="00C46049" w:rsidR="00F36876" w:rsidP="00823A62" w:rsidRDefault="45100300" w14:paraId="47BC7EEB" w14:textId="4D69F195">
      <w:pPr>
        <w:tabs>
          <w:tab w:val="left" w:pos="349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A python library for pulling data out of HTML </w:t>
      </w:r>
      <w:proofErr w:type="gramStart"/>
      <w:r w:rsidRPr="45100300">
        <w:rPr>
          <w:rFonts w:asciiTheme="minorHAnsi" w:hAnsiTheme="minorHAnsi" w:eastAsiaTheme="minorEastAsia" w:cstheme="minorBidi"/>
          <w:color w:val="000000" w:themeColor="text1"/>
          <w:sz w:val="24"/>
          <w:szCs w:val="24"/>
          <w:lang w:val="en-US"/>
        </w:rPr>
        <w:t>files</w:t>
      </w:r>
      <w:proofErr w:type="gramEnd"/>
    </w:p>
    <w:p w:rsidRPr="00C46049" w:rsidR="00F36876" w:rsidP="00823A62" w:rsidRDefault="45100300" w14:paraId="084EE5C6" w14:textId="3D324888">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It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supplies</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simple ways of searching, and editing the parse tree</w:t>
      </w:r>
    </w:p>
    <w:p w:rsidRPr="00C46049" w:rsidR="00F36876" w:rsidP="00823A62" w:rsidRDefault="45100300" w14:paraId="0A091379" w14:textId="1625C5AD">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The parse is a visual representation of the syntactic structure of a piece of source code, as produced by a thing called a </w:t>
      </w:r>
      <w:proofErr w:type="gramStart"/>
      <w:r w:rsidRPr="45100300">
        <w:rPr>
          <w:rFonts w:asciiTheme="minorHAnsi" w:hAnsiTheme="minorHAnsi" w:eastAsiaTheme="minorEastAsia" w:cstheme="minorBidi"/>
          <w:color w:val="000000" w:themeColor="text1"/>
          <w:sz w:val="24"/>
          <w:szCs w:val="24"/>
          <w:lang w:val="en-US"/>
        </w:rPr>
        <w:t>parser</w:t>
      </w:r>
      <w:proofErr w:type="gramEnd"/>
      <w:r w:rsidRPr="45100300">
        <w:rPr>
          <w:rFonts w:asciiTheme="minorHAnsi" w:hAnsiTheme="minorHAnsi" w:eastAsiaTheme="minorEastAsia" w:cstheme="minorBidi"/>
          <w:color w:val="000000" w:themeColor="text1"/>
          <w:sz w:val="24"/>
          <w:szCs w:val="24"/>
          <w:lang w:val="en-US"/>
        </w:rPr>
        <w:t xml:space="preserve"> </w:t>
      </w:r>
    </w:p>
    <w:p w:rsidRPr="00C46049" w:rsidR="00F36876" w:rsidP="00823A62" w:rsidRDefault="45100300" w14:paraId="41447D27" w14:textId="63E1DDF1">
      <w:pPr>
        <w:tabs>
          <w:tab w:val="left" w:pos="3500"/>
        </w:tabs>
        <w:spacing w:line="360" w:lineRule="auto"/>
        <w:jc w:val="both"/>
        <w:rPr>
          <w:color w:val="000000" w:themeColor="text1"/>
          <w:sz w:val="24"/>
          <w:szCs w:val="24"/>
        </w:rPr>
      </w:pPr>
      <w:r w:rsidRPr="3583A7C2" w:rsidR="3583A7C2">
        <w:rPr>
          <w:rFonts w:ascii="Calibri" w:hAnsi="Calibri" w:eastAsia="" w:cs="Arial" w:asciiTheme="minorAscii" w:hAnsiTheme="minorAscii" w:eastAsiaTheme="minorEastAsia" w:cstheme="minorBidi"/>
          <w:color w:val="000000" w:themeColor="text1" w:themeTint="FF" w:themeShade="FF"/>
          <w:sz w:val="24"/>
          <w:szCs w:val="24"/>
          <w:lang w:val="en-US"/>
        </w:rPr>
        <w:t xml:space="preserve">Parsers are used when there is a need to </w:t>
      </w:r>
      <w:r w:rsidRPr="3583A7C2" w:rsidR="3583A7C2">
        <w:rPr>
          <w:rFonts w:ascii="Calibri" w:hAnsi="Calibri" w:eastAsia="" w:cs="Arial" w:asciiTheme="minorAscii" w:hAnsiTheme="minorAscii" w:eastAsiaTheme="minorEastAsia" w:cstheme="minorBidi"/>
          <w:color w:val="000000" w:themeColor="text1" w:themeTint="FF" w:themeShade="FF"/>
          <w:sz w:val="24"/>
          <w:szCs w:val="24"/>
          <w:lang w:val="en-US"/>
        </w:rPr>
        <w:t>represent</w:t>
      </w:r>
      <w:r w:rsidRPr="3583A7C2" w:rsidR="3583A7C2">
        <w:rPr>
          <w:rFonts w:ascii="Calibri" w:hAnsi="Calibri" w:eastAsia="" w:cs="Arial" w:asciiTheme="minorAscii" w:hAnsiTheme="minorAscii" w:eastAsiaTheme="minorEastAsia" w:cstheme="minorBidi"/>
          <w:color w:val="000000" w:themeColor="text1" w:themeTint="FF" w:themeShade="FF"/>
          <w:sz w:val="24"/>
          <w:szCs w:val="24"/>
          <w:lang w:val="en-US"/>
        </w:rPr>
        <w:t xml:space="preserve"> source code abstractly as a data structure/ in a way that is more interpretable to the human brain)</w:t>
      </w:r>
    </w:p>
    <w:p w:rsidRPr="00C46049" w:rsidR="00F36876" w:rsidP="00823A62" w:rsidRDefault="45100300" w14:paraId="5E7DA755" w14:textId="548E23C4">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It is all about visualizing the structure of the syntax of the </w:t>
      </w:r>
      <w:proofErr w:type="gramStart"/>
      <w:r w:rsidRPr="45100300">
        <w:rPr>
          <w:rFonts w:asciiTheme="minorHAnsi" w:hAnsiTheme="minorHAnsi" w:eastAsiaTheme="minorEastAsia" w:cstheme="minorBidi"/>
          <w:color w:val="000000" w:themeColor="text1"/>
          <w:sz w:val="24"/>
          <w:szCs w:val="24"/>
          <w:lang w:val="en-US"/>
        </w:rPr>
        <w:t>website</w:t>
      </w:r>
      <w:proofErr w:type="gramEnd"/>
    </w:p>
    <w:p w:rsidRPr="00C46049" w:rsidR="00F36876" w:rsidP="00823A62" w:rsidRDefault="45100300" w14:paraId="384FC638" w14:textId="7EFB8333">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It shows the hierarchy of the elements in the code and the relationships between them.</w:t>
      </w:r>
    </w:p>
    <w:p w:rsidRPr="00C46049" w:rsidR="00F36876" w:rsidP="00823A62" w:rsidRDefault="45100300" w14:paraId="51B203A8" w14:textId="2D38C2C0">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 could use this to pull data from the HTML source code of websites or the homepage of the google </w:t>
      </w:r>
      <w:proofErr w:type="gramStart"/>
      <w:r w:rsidRPr="45100300">
        <w:rPr>
          <w:rFonts w:asciiTheme="minorHAnsi" w:hAnsiTheme="minorHAnsi" w:eastAsiaTheme="minorEastAsia" w:cstheme="minorBidi"/>
          <w:color w:val="000000" w:themeColor="text1"/>
          <w:sz w:val="24"/>
          <w:szCs w:val="24"/>
          <w:lang w:val="en-US"/>
        </w:rPr>
        <w:t>browser</w:t>
      </w:r>
      <w:proofErr w:type="gramEnd"/>
    </w:p>
    <w:p w:rsidRPr="00C46049" w:rsidR="00F36876" w:rsidP="21C863CE" w:rsidRDefault="5EA10E28" w14:paraId="50D69544" w14:textId="0E57874E">
      <w:pPr>
        <w:pStyle w:val="Heading3"/>
        <w:jc w:val="both"/>
        <w:rPr>
          <w:rFonts w:ascii="Calibri" w:hAnsi="Calibri" w:eastAsia="" w:cs="Arial" w:asciiTheme="minorAscii" w:hAnsiTheme="minorAscii" w:eastAsiaTheme="minorEastAsia" w:cstheme="minorBidi"/>
          <w:i w:val="1"/>
          <w:iCs w:val="1"/>
          <w:color w:val="365F91"/>
        </w:rPr>
        <w:pPrChange w:author="H Hijazi" w:date="2023-11-04T21:34:00Z" w:id="307">
          <w:pPr>
            <w:pStyle w:val="Heading3"/>
          </w:pPr>
        </w:pPrChange>
      </w:pPr>
      <w:bookmarkStart w:name="_Toc1398677474" w:id="308"/>
      <w:bookmarkStart w:name="_Toc1545833724" w:id="2007436487"/>
      <w:r w:rsidRPr="21C863CE" w:rsidR="21C863CE">
        <w:rPr>
          <w:rFonts w:ascii="Calibri" w:hAnsi="Calibri" w:eastAsia="" w:cs="Arial" w:asciiTheme="minorAscii" w:hAnsiTheme="minorAscii" w:eastAsiaTheme="minorEastAsia" w:cstheme="minorBidi"/>
          <w:lang w:val="en-US"/>
        </w:rPr>
        <w:t>Requests</w:t>
      </w:r>
      <w:bookmarkEnd w:id="308"/>
      <w:bookmarkEnd w:id="2007436487"/>
    </w:p>
    <w:p w:rsidRPr="00C46049" w:rsidR="00F36876" w:rsidP="00823A62" w:rsidRDefault="45100300" w14:paraId="395083B9" w14:textId="28114F98">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It is a python module used to send a protocol for fetching resources such as HTML documents [HTTP requests] across a browser.</w:t>
      </w:r>
    </w:p>
    <w:p w:rsidRPr="00C46049" w:rsidR="00F36876" w:rsidP="00823A62" w:rsidRDefault="45100300" w14:paraId="50ABD303" w14:textId="6302BEC0">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 can use this in tandem with beautiful soup and selenium to pull data from the internet for my use like researching workouts and calories in the case of this application.</w:t>
      </w:r>
    </w:p>
    <w:p w:rsidRPr="00C46049" w:rsidR="00F36876" w:rsidP="21C863CE" w:rsidRDefault="5EA10E28" w14:paraId="4C591455" w14:textId="20348B4C">
      <w:pPr>
        <w:pStyle w:val="Heading4"/>
        <w:jc w:val="both"/>
        <w:rPr>
          <w:rFonts w:ascii="Calibri" w:hAnsi="Calibri" w:eastAsia="" w:cs="Arial" w:asciiTheme="minorAscii" w:hAnsiTheme="minorAscii" w:eastAsiaTheme="minorEastAsia" w:cstheme="minorBidi"/>
          <w:i w:val="0"/>
          <w:iCs w:val="0"/>
          <w:color w:val="365F91"/>
          <w:sz w:val="24"/>
          <w:szCs w:val="24"/>
        </w:rPr>
        <w:pPrChange w:author="H Hijazi" w:date="2023-11-04T21:34:00Z" w:id="309">
          <w:pPr>
            <w:pStyle w:val="Heading4"/>
          </w:pPr>
        </w:pPrChange>
      </w:pPr>
      <w:bookmarkStart w:name="_Toc1124393257" w:id="310"/>
      <w:bookmarkStart w:name="_Toc152725574" w:id="646421681"/>
      <w:r w:rsidRPr="21C863CE" w:rsidR="21C863CE">
        <w:rPr>
          <w:rStyle w:val="Heading3Char"/>
          <w:rFonts w:ascii="Calibri" w:hAnsi="Calibri" w:eastAsia="" w:cs="Arial" w:asciiTheme="minorAscii" w:hAnsiTheme="minorAscii" w:eastAsiaTheme="minorEastAsia" w:cstheme="minorBidi"/>
          <w:lang w:val="en-US"/>
        </w:rPr>
        <w:t>Sqlite3</w:t>
      </w:r>
      <w:bookmarkEnd w:id="310"/>
      <w:bookmarkEnd w:id="646421681"/>
    </w:p>
    <w:p w:rsidRPr="00C46049" w:rsidR="00F36876" w:rsidP="00823A62" w:rsidRDefault="45100300" w14:paraId="548CAFDF" w14:textId="3AE9D346">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This could possibly be one of the most useful modules.</w:t>
      </w:r>
    </w:p>
    <w:p w:rsidRPr="00C46049" w:rsidR="00F36876" w:rsidP="00823A62" w:rsidRDefault="45100300" w14:paraId="41F844F8" w14:textId="1D68A87E">
      <w:pPr>
        <w:tabs>
          <w:tab w:val="left" w:pos="422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Sqlite3 is a module that allows me to create, insert into, update,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remove</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and select information to and from a custom database of my creation.</w:t>
      </w:r>
    </w:p>
    <w:p w:rsidRPr="00C46049" w:rsidR="00F36876" w:rsidP="00823A62" w:rsidRDefault="45100300" w14:paraId="34A83143" w14:textId="650FAC4A">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This module is so useful because it allows me to save data on there that will stay there even after the program stops running and can be recalled and updated when the program </w:t>
      </w:r>
      <w:proofErr w:type="gramStart"/>
      <w:r w:rsidRPr="45100300">
        <w:rPr>
          <w:rFonts w:asciiTheme="minorHAnsi" w:hAnsiTheme="minorHAnsi" w:eastAsiaTheme="minorEastAsia" w:cstheme="minorBidi"/>
          <w:color w:val="000000" w:themeColor="text1"/>
          <w:sz w:val="24"/>
          <w:szCs w:val="24"/>
          <w:lang w:val="en-US"/>
        </w:rPr>
        <w:t>requires</w:t>
      </w:r>
      <w:proofErr w:type="gramEnd"/>
      <w:r w:rsidRPr="45100300">
        <w:rPr>
          <w:rFonts w:asciiTheme="minorHAnsi" w:hAnsiTheme="minorHAnsi" w:eastAsiaTheme="minorEastAsia" w:cstheme="minorBidi"/>
          <w:color w:val="000000" w:themeColor="text1"/>
          <w:sz w:val="24"/>
          <w:szCs w:val="24"/>
          <w:lang w:val="en-US"/>
        </w:rPr>
        <w:t xml:space="preserve"> </w:t>
      </w:r>
    </w:p>
    <w:p w:rsidRPr="00C46049" w:rsidR="00F36876" w:rsidP="00823A62" w:rsidRDefault="45100300" w14:paraId="33B2CD2F" w14:textId="24041319">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This drastically increases efficiency and decreases processing time.</w:t>
      </w:r>
    </w:p>
    <w:p w:rsidRPr="00C46049" w:rsidR="00F36876" w:rsidP="00823A62" w:rsidRDefault="45100300" w14:paraId="660402D0" w14:textId="6F82F01D">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Very quick and easy to </w:t>
      </w:r>
      <w:proofErr w:type="gramStart"/>
      <w:r w:rsidRPr="45100300">
        <w:rPr>
          <w:rFonts w:asciiTheme="minorHAnsi" w:hAnsiTheme="minorHAnsi" w:eastAsiaTheme="minorEastAsia" w:cstheme="minorBidi"/>
          <w:color w:val="000000" w:themeColor="text1"/>
          <w:sz w:val="24"/>
          <w:szCs w:val="24"/>
          <w:lang w:val="en-US"/>
        </w:rPr>
        <w:t>implement</w:t>
      </w:r>
      <w:proofErr w:type="gramEnd"/>
    </w:p>
    <w:p w:rsidRPr="00C46049" w:rsidR="00F36876" w:rsidP="00823A62" w:rsidRDefault="45100300" w14:paraId="0AEDDFC7" w14:textId="6AA77E4F">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Lacks user management and security features</w:t>
      </w:r>
    </w:p>
    <w:p w:rsidRPr="00C46049" w:rsidR="00F36876" w:rsidP="00823A62" w:rsidRDefault="45100300" w14:paraId="3E60F1DB" w14:textId="72B9F995">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Not easily scalable</w:t>
      </w:r>
    </w:p>
    <w:p w:rsidRPr="00C46049" w:rsidR="00F36876" w:rsidP="00823A62" w:rsidRDefault="45100300" w14:paraId="76FF16C5" w14:textId="45AEAC79">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Is not suitable for big </w:t>
      </w:r>
      <w:proofErr w:type="gramStart"/>
      <w:r w:rsidRPr="45100300">
        <w:rPr>
          <w:rFonts w:asciiTheme="minorHAnsi" w:hAnsiTheme="minorHAnsi" w:eastAsiaTheme="minorEastAsia" w:cstheme="minorBidi"/>
          <w:color w:val="000000" w:themeColor="text1"/>
          <w:sz w:val="24"/>
          <w:szCs w:val="24"/>
          <w:lang w:val="en-US"/>
        </w:rPr>
        <w:t>databases</w:t>
      </w:r>
      <w:proofErr w:type="gramEnd"/>
    </w:p>
    <w:p w:rsidRPr="00C46049" w:rsidR="00F36876" w:rsidP="00823A62" w:rsidRDefault="45100300" w14:paraId="0083C82F" w14:textId="34C219C2">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Cannot be </w:t>
      </w:r>
      <w:proofErr w:type="gramStart"/>
      <w:r w:rsidRPr="45100300">
        <w:rPr>
          <w:rFonts w:asciiTheme="minorHAnsi" w:hAnsiTheme="minorHAnsi" w:eastAsiaTheme="minorEastAsia" w:cstheme="minorBidi"/>
          <w:color w:val="000000" w:themeColor="text1"/>
          <w:sz w:val="24"/>
          <w:szCs w:val="24"/>
          <w:lang w:val="en-US"/>
        </w:rPr>
        <w:t>customized</w:t>
      </w:r>
      <w:proofErr w:type="gramEnd"/>
    </w:p>
    <w:p w:rsidRPr="00C46049" w:rsidR="00F36876" w:rsidP="21C863CE" w:rsidRDefault="5EA10E28" w14:paraId="4CE72B04" w14:textId="06CCA9A6">
      <w:pPr>
        <w:pStyle w:val="Heading3"/>
        <w:jc w:val="both"/>
        <w:rPr>
          <w:rFonts w:ascii="Calibri" w:hAnsi="Calibri" w:eastAsia="" w:cs="Arial" w:asciiTheme="minorAscii" w:hAnsiTheme="minorAscii" w:eastAsiaTheme="minorEastAsia" w:cstheme="minorBidi"/>
          <w:color w:val="365F91"/>
        </w:rPr>
        <w:pPrChange w:author="H Hijazi" w:date="2023-11-04T21:34:00Z" w:id="311">
          <w:pPr>
            <w:pStyle w:val="Heading3"/>
          </w:pPr>
        </w:pPrChange>
      </w:pPr>
      <w:bookmarkStart w:name="_Toc1777912827" w:id="312"/>
      <w:bookmarkStart w:name="_Toc1497376494" w:id="372836820"/>
      <w:r w:rsidRPr="21C863CE" w:rsidR="21C863CE">
        <w:rPr>
          <w:rFonts w:ascii="Calibri" w:hAnsi="Calibri" w:eastAsia="" w:cs="Arial" w:asciiTheme="minorAscii" w:hAnsiTheme="minorAscii" w:eastAsiaTheme="minorEastAsia" w:cstheme="minorBidi"/>
          <w:lang w:val="en-US"/>
        </w:rPr>
        <w:t>MySQL</w:t>
      </w:r>
      <w:bookmarkEnd w:id="312"/>
      <w:bookmarkEnd w:id="372836820"/>
    </w:p>
    <w:p w:rsidRPr="00C46049" w:rsidR="00F36876" w:rsidP="00823A62" w:rsidRDefault="45100300" w14:paraId="28F56E09" w14:textId="675679A6">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MySQL is also easy and quick to </w:t>
      </w:r>
      <w:proofErr w:type="gramStart"/>
      <w:r w:rsidRPr="45100300">
        <w:rPr>
          <w:rFonts w:asciiTheme="minorHAnsi" w:hAnsiTheme="minorHAnsi" w:eastAsiaTheme="minorEastAsia" w:cstheme="minorBidi"/>
          <w:color w:val="000000" w:themeColor="text1"/>
          <w:sz w:val="24"/>
          <w:szCs w:val="24"/>
          <w:lang w:val="en-US"/>
        </w:rPr>
        <w:t>implement</w:t>
      </w:r>
      <w:proofErr w:type="gramEnd"/>
    </w:p>
    <w:p w:rsidRPr="00C46049" w:rsidR="00F36876" w:rsidP="00823A62" w:rsidRDefault="45100300" w14:paraId="730D4398" w14:textId="7362F4B6">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It cannot be used on large database sizes and slows down in such </w:t>
      </w:r>
      <w:proofErr w:type="gramStart"/>
      <w:r w:rsidRPr="45100300">
        <w:rPr>
          <w:rFonts w:asciiTheme="minorHAnsi" w:hAnsiTheme="minorHAnsi" w:eastAsiaTheme="minorEastAsia" w:cstheme="minorBidi"/>
          <w:color w:val="000000" w:themeColor="text1"/>
          <w:sz w:val="24"/>
          <w:szCs w:val="24"/>
          <w:lang w:val="en-US"/>
        </w:rPr>
        <w:t>cases</w:t>
      </w:r>
      <w:proofErr w:type="gramEnd"/>
    </w:p>
    <w:p w:rsidRPr="00C46049" w:rsidR="00F36876" w:rsidP="00823A62" w:rsidRDefault="45100300" w14:paraId="12FA4925" w14:textId="46643DA5">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Superior SQL databases are Oracle, SQL server, PostgreSQL. </w:t>
      </w:r>
    </w:p>
    <w:p w:rsidRPr="00C46049" w:rsidR="00F36876" w:rsidP="00823A62" w:rsidRDefault="45100300" w14:paraId="0A98FE7A" w14:textId="4A1BA30F">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However, they could possibly require many complicated downloads and complications that I might not want to waste time on</w:t>
      </w:r>
    </w:p>
    <w:p w:rsidRPr="00C46049" w:rsidR="00F36876" w:rsidP="21C863CE" w:rsidRDefault="5EA10E28" w14:paraId="6944F2B3" w14:textId="05077817">
      <w:pPr>
        <w:pStyle w:val="Heading3"/>
        <w:jc w:val="both"/>
        <w:rPr>
          <w:rFonts w:ascii="Calibri" w:hAnsi="Calibri" w:eastAsia="" w:cs="Arial" w:asciiTheme="minorAscii" w:hAnsiTheme="minorAscii" w:eastAsiaTheme="minorEastAsia" w:cstheme="minorBidi"/>
          <w:color w:val="243F60"/>
        </w:rPr>
        <w:pPrChange w:author="H Hijazi" w:date="2023-11-04T21:34:00Z" w:id="313">
          <w:pPr>
            <w:pStyle w:val="Heading3"/>
          </w:pPr>
        </w:pPrChange>
      </w:pPr>
      <w:bookmarkStart w:name="_Toc429602596" w:id="314"/>
      <w:bookmarkStart w:name="_Toc712237514" w:id="1635074746"/>
      <w:r w:rsidRPr="21C863CE" w:rsidR="21C863CE">
        <w:rPr>
          <w:rFonts w:ascii="Calibri" w:hAnsi="Calibri" w:eastAsia="" w:cs="Arial" w:asciiTheme="minorAscii" w:hAnsiTheme="minorAscii" w:eastAsiaTheme="minorEastAsia" w:cstheme="minorBidi"/>
          <w:lang w:val="en-US"/>
        </w:rPr>
        <w:t>NumPy</w:t>
      </w:r>
      <w:bookmarkEnd w:id="314"/>
      <w:bookmarkEnd w:id="1635074746"/>
    </w:p>
    <w:p w:rsidRPr="00C46049" w:rsidR="00F36876" w:rsidP="00823A62" w:rsidRDefault="45100300" w14:paraId="540871F1" w14:textId="196ADDC3">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A python library primarily used for working with arrays, linear algebra, matrices, complex mathematical concepts like Fourier transformations and </w:t>
      </w:r>
      <w:proofErr w:type="gramStart"/>
      <w:r w:rsidRPr="45100300">
        <w:rPr>
          <w:rFonts w:asciiTheme="minorHAnsi" w:hAnsiTheme="minorHAnsi" w:eastAsiaTheme="minorEastAsia" w:cstheme="minorBidi"/>
          <w:color w:val="000000" w:themeColor="text1"/>
          <w:sz w:val="24"/>
          <w:szCs w:val="24"/>
          <w:lang w:val="en-US"/>
        </w:rPr>
        <w:t>calculus</w:t>
      </w:r>
      <w:proofErr w:type="gramEnd"/>
    </w:p>
    <w:p w:rsidRPr="00C46049" w:rsidR="00F36876" w:rsidP="00823A62" w:rsidRDefault="45100300" w14:paraId="01853687" w14:textId="320CA6E8">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 may need to use this module and my knowledge of product moment correlation coefficient, linear regression, and averages to calculate the values for the charts of progression of weights and fluctuation in amount of certain categorical intake in meals for example:</w:t>
      </w:r>
    </w:p>
    <w:p w:rsidRPr="00C46049" w:rsidR="00F36876" w:rsidP="00823A62" w:rsidRDefault="45100300" w14:paraId="0611357D" w14:textId="2F0DE5D0">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 could use it to calculate how saturated fat intake has increased/</w:t>
      </w:r>
      <w:proofErr w:type="gramStart"/>
      <w:r w:rsidRPr="45100300">
        <w:rPr>
          <w:rFonts w:asciiTheme="minorHAnsi" w:hAnsiTheme="minorHAnsi" w:eastAsiaTheme="minorEastAsia" w:cstheme="minorBidi"/>
          <w:color w:val="000000" w:themeColor="text1"/>
          <w:sz w:val="24"/>
          <w:szCs w:val="24"/>
          <w:lang w:val="en-US"/>
        </w:rPr>
        <w:t>decreased</w:t>
      </w:r>
      <w:proofErr w:type="gramEnd"/>
    </w:p>
    <w:p w:rsidRPr="00C46049" w:rsidR="00F36876" w:rsidP="00823A62" w:rsidRDefault="45100300" w14:paraId="53C504CD" w14:textId="77161EE5">
      <w:pPr>
        <w:tabs>
          <w:tab w:val="left" w:pos="4219"/>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 could use it to calculate how protein intake has increased/</w:t>
      </w:r>
      <w:proofErr w:type="gramStart"/>
      <w:r w:rsidRPr="45100300">
        <w:rPr>
          <w:rFonts w:asciiTheme="minorHAnsi" w:hAnsiTheme="minorHAnsi" w:eastAsiaTheme="minorEastAsia" w:cstheme="minorBidi"/>
          <w:color w:val="000000" w:themeColor="text1"/>
          <w:sz w:val="24"/>
          <w:szCs w:val="24"/>
          <w:lang w:val="en-US"/>
        </w:rPr>
        <w:t>decreased</w:t>
      </w:r>
      <w:proofErr w:type="gramEnd"/>
    </w:p>
    <w:p w:rsidRPr="00C46049" w:rsidR="00F36876" w:rsidP="00823A62" w:rsidRDefault="45100300" w14:paraId="1C1791EF" w14:textId="50CB2BAD">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NumPy arrays are faster and more compact than Python lists:</w:t>
      </w:r>
    </w:p>
    <w:p w:rsidRPr="00C46049" w:rsidR="00F36876" w:rsidP="00823A62" w:rsidRDefault="45100300" w14:paraId="4FEFE0FD" w14:textId="6F089C0B">
      <w:pPr>
        <w:tabs>
          <w:tab w:val="left" w:pos="422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NumPy uses much less memory to store data and it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supplies</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a mechanism of specifying the data type</w:t>
      </w:r>
    </w:p>
    <w:p w:rsidRPr="00C46049" w:rsidR="00F36876" w:rsidP="00823A62" w:rsidRDefault="45100300" w14:paraId="778EC80A" w14:textId="68E586B3">
      <w:pPr>
        <w:tabs>
          <w:tab w:val="left" w:pos="422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Some capabilities of the NumPy module include:</w:t>
      </w:r>
    </w:p>
    <w:p w:rsidRPr="00C46049" w:rsidR="00F36876" w:rsidP="00823A62" w:rsidRDefault="45100300" w14:paraId="31999715" w14:textId="4B88A0E2">
      <w:pPr>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String manipulation</w:t>
      </w:r>
    </w:p>
    <w:p w:rsidRPr="00C46049" w:rsidR="00F36876" w:rsidP="00823A62" w:rsidRDefault="45100300" w14:paraId="3256B22B" w14:textId="7B0BB6B4">
      <w:pPr>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Powerful n-dimensional arrays</w:t>
      </w:r>
    </w:p>
    <w:p w:rsidRPr="00C46049" w:rsidR="00F36876" w:rsidP="00823A62" w:rsidRDefault="45100300" w14:paraId="5A3DFD1B" w14:textId="3FEE1DEC">
      <w:pPr>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Image manipulation capabilities</w:t>
      </w:r>
    </w:p>
    <w:p w:rsidRPr="00C46049" w:rsidR="00F36876" w:rsidP="00823A62" w:rsidRDefault="45100300" w14:paraId="6735EAE5" w14:textId="09A7ABC6">
      <w:pPr>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rPr>
        <w:t>Easy to use.</w:t>
      </w:r>
    </w:p>
    <w:p w:rsidRPr="00C46049" w:rsidR="00F36876" w:rsidP="21C863CE" w:rsidRDefault="5EA10E28" w14:paraId="312F1C86" w14:textId="783ECEF8">
      <w:pPr>
        <w:pStyle w:val="Heading3"/>
        <w:jc w:val="both"/>
        <w:rPr>
          <w:rFonts w:ascii="Calibri" w:hAnsi="Calibri" w:eastAsia="" w:cs="Arial" w:asciiTheme="minorAscii" w:hAnsiTheme="minorAscii" w:eastAsiaTheme="minorEastAsia" w:cstheme="minorBidi"/>
          <w:color w:val="243F60"/>
        </w:rPr>
        <w:pPrChange w:author="H Hijazi" w:date="2023-11-04T21:34:00Z" w:id="315">
          <w:pPr>
            <w:pStyle w:val="Heading3"/>
          </w:pPr>
        </w:pPrChange>
      </w:pPr>
      <w:bookmarkStart w:name="_Toc1119832136" w:id="316"/>
      <w:bookmarkStart w:name="_Toc454846880" w:id="388410075"/>
      <w:r w:rsidRPr="21C863CE" w:rsidR="21C863CE">
        <w:rPr>
          <w:rStyle w:val="Heading3Char"/>
          <w:rFonts w:ascii="Calibri" w:hAnsi="Calibri" w:eastAsia="" w:cs="Arial" w:asciiTheme="minorAscii" w:hAnsiTheme="minorAscii" w:eastAsiaTheme="minorEastAsia" w:cstheme="minorBidi"/>
          <w:lang w:val="en-US"/>
        </w:rPr>
        <w:t>OS</w:t>
      </w:r>
      <w:bookmarkEnd w:id="316"/>
      <w:bookmarkEnd w:id="388410075"/>
    </w:p>
    <w:p w:rsidRPr="00C46049" w:rsidR="00F36876" w:rsidP="00823A62" w:rsidRDefault="45100300" w14:paraId="79864CB2" w14:textId="6ECB6192">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This module is a way for programmers to interact with the operating system.</w:t>
      </w:r>
    </w:p>
    <w:p w:rsidRPr="00C46049" w:rsidR="00F36876" w:rsidP="00823A62" w:rsidRDefault="45100300" w14:paraId="05D66965" w14:textId="201678C0">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This module allows them to create new files, folders, handling and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changing</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existing or new directories, transferring files into different directories, checking current path or current directory and other things like this…</w:t>
      </w:r>
    </w:p>
    <w:p w:rsidRPr="00C46049" w:rsidR="00F36876" w:rsidP="00823A62" w:rsidRDefault="45100300" w14:paraId="67B2FEFA" w14:textId="5FDCD2B9">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This could allow me to save sound files to the current folder that can be listened to by the user, perhaps an audio of the instructions of an exercise.</w:t>
      </w:r>
    </w:p>
    <w:p w:rsidRPr="00C46049" w:rsidR="00F36876" w:rsidP="21C863CE" w:rsidRDefault="5EA10E28" w14:paraId="35AD9821" w14:textId="5821B505">
      <w:pPr>
        <w:pStyle w:val="Heading3"/>
        <w:jc w:val="both"/>
        <w:rPr>
          <w:rFonts w:ascii="Calibri" w:hAnsi="Calibri" w:eastAsia="" w:cs="Arial" w:asciiTheme="minorAscii" w:hAnsiTheme="minorAscii" w:eastAsiaTheme="minorEastAsia" w:cstheme="minorBidi"/>
          <w:color w:val="243F60"/>
          <w:lang w:val="en-US"/>
        </w:rPr>
        <w:pPrChange w:author="H Hijazi" w:date="2023-11-04T21:34:00Z" w:id="317">
          <w:pPr>
            <w:pStyle w:val="Heading3"/>
          </w:pPr>
        </w:pPrChange>
      </w:pPr>
      <w:bookmarkStart w:name="_Toc404962523" w:id="318"/>
      <w:bookmarkStart w:name="_Toc206060289" w:id="278577688"/>
      <w:r w:rsidRPr="21C863CE" w:rsidR="21C863CE">
        <w:rPr>
          <w:rStyle w:val="Heading3Char"/>
          <w:rFonts w:ascii="Calibri" w:hAnsi="Calibri" w:eastAsia="" w:cs="Arial" w:asciiTheme="minorAscii" w:hAnsiTheme="minorAscii" w:eastAsiaTheme="minorEastAsia" w:cstheme="minorBidi"/>
          <w:lang w:val="en-US"/>
        </w:rPr>
        <w:t>Pathlib</w:t>
      </w:r>
      <w:bookmarkEnd w:id="318"/>
      <w:bookmarkEnd w:id="278577688"/>
    </w:p>
    <w:p w:rsidRPr="00C46049" w:rsidR="00F36876" w:rsidP="00823A62" w:rsidRDefault="5EA10E28" w14:paraId="0325EEFD" w14:textId="3347B522">
      <w:pPr>
        <w:tabs>
          <w:tab w:val="left" w:pos="3500"/>
        </w:tabs>
        <w:spacing w:line="360" w:lineRule="auto"/>
        <w:jc w:val="both"/>
        <w:rPr>
          <w:color w:val="000000" w:themeColor="text1"/>
          <w:sz w:val="24"/>
          <w:szCs w:val="24"/>
        </w:rPr>
      </w:pPr>
      <w:r w:rsidRPr="5EA10E28">
        <w:rPr>
          <w:rFonts w:asciiTheme="minorHAnsi" w:hAnsiTheme="minorHAnsi" w:eastAsiaTheme="minorEastAsia" w:cstheme="minorBidi"/>
          <w:color w:val="000000" w:themeColor="text1"/>
          <w:sz w:val="24"/>
          <w:szCs w:val="24"/>
          <w:lang w:val="en-US"/>
        </w:rPr>
        <w:t xml:space="preserve">It is thought that managing the files and folders is very inconvenient in </w:t>
      </w:r>
      <w:proofErr w:type="spellStart"/>
      <w:proofErr w:type="gramStart"/>
      <w:r w:rsidRPr="5EA10E28">
        <w:rPr>
          <w:rFonts w:asciiTheme="minorHAnsi" w:hAnsiTheme="minorHAnsi" w:eastAsiaTheme="minorEastAsia" w:cstheme="minorBidi"/>
          <w:color w:val="000000" w:themeColor="text1"/>
          <w:sz w:val="24"/>
          <w:szCs w:val="24"/>
          <w:lang w:val="en-US"/>
        </w:rPr>
        <w:t>os</w:t>
      </w:r>
      <w:proofErr w:type="spellEnd"/>
      <w:proofErr w:type="gramEnd"/>
    </w:p>
    <w:p w:rsidRPr="00C46049" w:rsidR="00F36876" w:rsidP="00823A62" w:rsidRDefault="45100300" w14:paraId="133AF78E" w14:textId="017E5A8B">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Perhaps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Pathlib</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could be a better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choice</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another module in python used for interacting with the operating system and handling file management</w:t>
      </w:r>
    </w:p>
    <w:p w:rsidRPr="00C46049" w:rsidR="00F36876" w:rsidP="21C863CE" w:rsidRDefault="5EA10E28" w14:paraId="632F990F" w14:textId="29BA590C">
      <w:pPr>
        <w:pStyle w:val="Heading1"/>
        <w:jc w:val="both"/>
        <w:rPr>
          <w:rFonts w:ascii="Calibri" w:hAnsi="Calibri" w:eastAsia="" w:cs="Arial" w:asciiTheme="minorAscii" w:hAnsiTheme="minorAscii" w:eastAsiaTheme="minorEastAsia" w:cstheme="minorBidi"/>
          <w:color w:val="365F91"/>
          <w:sz w:val="24"/>
          <w:szCs w:val="24"/>
        </w:rPr>
        <w:pPrChange w:author="H Hijazi" w:date="2023-11-04T21:34:00Z" w:id="319">
          <w:pPr>
            <w:pStyle w:val="Heading1"/>
          </w:pPr>
        </w:pPrChange>
      </w:pPr>
      <w:bookmarkStart w:name="_Toc1131944562" w:id="320"/>
      <w:bookmarkStart w:name="_Toc1192808888" w:id="980592348"/>
      <w:r w:rsidRPr="21C863CE" w:rsidR="21C863CE">
        <w:rPr>
          <w:rFonts w:ascii="Calibri" w:hAnsi="Calibri" w:eastAsia="" w:cs="Arial" w:asciiTheme="minorAscii" w:hAnsiTheme="minorAscii" w:eastAsiaTheme="minorEastAsia" w:cstheme="minorBidi"/>
          <w:sz w:val="24"/>
          <w:szCs w:val="24"/>
          <w:lang w:val="en-US"/>
        </w:rPr>
        <w:t>Potential data structures which may be used</w:t>
      </w:r>
      <w:bookmarkEnd w:id="320"/>
      <w:bookmarkEnd w:id="980592348"/>
    </w:p>
    <w:p w:rsidRPr="00C46049" w:rsidR="00F36876" w:rsidP="21C863CE" w:rsidRDefault="5EA10E28" w14:paraId="2620816E" w14:textId="3CE1B4A4">
      <w:pPr>
        <w:pStyle w:val="Heading4"/>
        <w:jc w:val="both"/>
        <w:rPr>
          <w:rFonts w:ascii="Calibri" w:hAnsi="Calibri" w:eastAsia="" w:cs="Arial" w:asciiTheme="minorAscii" w:hAnsiTheme="minorAscii" w:eastAsiaTheme="minorEastAsia" w:cstheme="minorBidi"/>
          <w:color w:val="365F91"/>
          <w:sz w:val="24"/>
          <w:szCs w:val="24"/>
        </w:rPr>
        <w:pPrChange w:author="H Hijazi" w:date="2023-11-04T21:34:00Z" w:id="321">
          <w:pPr>
            <w:pStyle w:val="Heading4"/>
          </w:pPr>
        </w:pPrChange>
      </w:pPr>
      <w:bookmarkStart w:name="_Toc117456843" w:id="322"/>
      <w:bookmarkStart w:name="_Toc836071578" w:id="506477867"/>
      <w:r w:rsidRPr="21C863CE" w:rsidR="21C863CE">
        <w:rPr>
          <w:rStyle w:val="Heading2Char"/>
          <w:rFonts w:ascii="Calibri" w:hAnsi="Calibri" w:eastAsia="" w:cs="Arial" w:asciiTheme="minorAscii" w:hAnsiTheme="minorAscii" w:eastAsiaTheme="minorEastAsia" w:cstheme="minorBidi"/>
          <w:sz w:val="24"/>
          <w:szCs w:val="24"/>
          <w:lang w:val="en-US"/>
        </w:rPr>
        <w:t>Stack</w:t>
      </w:r>
      <w:bookmarkEnd w:id="322"/>
      <w:bookmarkEnd w:id="506477867"/>
    </w:p>
    <w:p w:rsidRPr="00C46049" w:rsidR="00F36876" w:rsidP="00823A62" w:rsidRDefault="45100300" w14:paraId="1DA52B9F" w14:textId="6E276FDE">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Perhaps a stack will be used for the history of workouts part and progression of weights and </w:t>
      </w:r>
      <w:proofErr w:type="gramStart"/>
      <w:r w:rsidRPr="45100300">
        <w:rPr>
          <w:rFonts w:asciiTheme="minorHAnsi" w:hAnsiTheme="minorHAnsi" w:eastAsiaTheme="minorEastAsia" w:cstheme="minorBidi"/>
          <w:color w:val="000000" w:themeColor="text1"/>
          <w:sz w:val="24"/>
          <w:szCs w:val="24"/>
          <w:lang w:val="en-US"/>
        </w:rPr>
        <w:t>reps</w:t>
      </w:r>
      <w:proofErr w:type="gramEnd"/>
    </w:p>
    <w:p w:rsidRPr="00C46049" w:rsidR="00F36876" w:rsidP="00823A62" w:rsidRDefault="45100300" w14:paraId="7101AE00" w14:textId="037DC4F9">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The last item checked will be the one displayed at the top, so in essence the first one displayed.</w:t>
      </w:r>
    </w:p>
    <w:p w:rsidRPr="00C46049" w:rsidR="00F36876" w:rsidP="00823A62" w:rsidRDefault="45100300" w14:paraId="1F629425" w14:textId="3B147159">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 xml:space="preserve">A database will be used to store the </w:t>
      </w:r>
      <w:proofErr w:type="gramStart"/>
      <w:r w:rsidRPr="45100300">
        <w:rPr>
          <w:rFonts w:asciiTheme="minorHAnsi" w:hAnsiTheme="minorHAnsi" w:eastAsiaTheme="minorEastAsia" w:cstheme="minorBidi"/>
          <w:color w:val="000000" w:themeColor="text1"/>
          <w:sz w:val="24"/>
          <w:szCs w:val="24"/>
          <w:lang w:val="en-US"/>
        </w:rPr>
        <w:t>workouts</w:t>
      </w:r>
      <w:proofErr w:type="gramEnd"/>
    </w:p>
    <w:p w:rsidRPr="00C46049" w:rsidR="00F36876" w:rsidP="00823A62" w:rsidRDefault="45100300" w14:paraId="798A2C53" w14:textId="59F3BA91">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Perhaps a queue can be used to store the calories each day:</w:t>
      </w:r>
    </w:p>
    <w:p w:rsidRPr="00C46049" w:rsidR="00F36876" w:rsidP="00823A62" w:rsidRDefault="45100300" w14:paraId="3DA24497" w14:textId="42544E48">
      <w:pPr>
        <w:tabs>
          <w:tab w:val="left" w:pos="3500"/>
        </w:tabs>
        <w:spacing w:line="360" w:lineRule="auto"/>
        <w:jc w:val="both"/>
        <w:rPr>
          <w:color w:val="000000" w:themeColor="text1"/>
          <w:sz w:val="24"/>
          <w:szCs w:val="24"/>
        </w:rPr>
      </w:pP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Displaying the first set of meals you had on the day you </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started</w:t>
      </w:r>
      <w:r w:rsidRPr="17876CAC" w:rsidR="17876CAC">
        <w:rPr>
          <w:rFonts w:ascii="Calibri" w:hAnsi="Calibri" w:eastAsia="" w:cs="Arial" w:asciiTheme="minorAscii" w:hAnsiTheme="minorAscii" w:eastAsiaTheme="minorEastAsia" w:cstheme="minorBidi"/>
          <w:color w:val="000000" w:themeColor="text1" w:themeTint="FF" w:themeShade="FF"/>
          <w:sz w:val="24"/>
          <w:szCs w:val="24"/>
          <w:lang w:val="en-US"/>
        </w:rPr>
        <w:t xml:space="preserve"> the application and the last one being the one you entered just before closing the application.</w:t>
      </w:r>
    </w:p>
    <w:p w:rsidRPr="00C46049" w:rsidR="00F36876" w:rsidP="00823A62" w:rsidRDefault="45100300" w14:paraId="3713FD39" w14:textId="675E514B">
      <w:pPr>
        <w:tabs>
          <w:tab w:val="left" w:pos="3500"/>
        </w:tabs>
        <w:spacing w:line="360" w:lineRule="auto"/>
        <w:jc w:val="both"/>
        <w:rPr>
          <w:color w:val="000000" w:themeColor="text1"/>
          <w:sz w:val="24"/>
          <w:szCs w:val="24"/>
        </w:rPr>
      </w:pPr>
      <w:r w:rsidRPr="45100300">
        <w:rPr>
          <w:rFonts w:asciiTheme="minorHAnsi" w:hAnsiTheme="minorHAnsi" w:eastAsiaTheme="minorEastAsia" w:cstheme="minorBidi"/>
          <w:color w:val="000000" w:themeColor="text1"/>
          <w:sz w:val="24"/>
          <w:szCs w:val="24"/>
          <w:lang w:val="en-US"/>
        </w:rPr>
        <w:t>Perhaps an array can be used to store the user’s profile and preferences which can then be transferred to a user’s profile that can be called from and displayed.</w:t>
      </w:r>
    </w:p>
    <w:p w:rsidRPr="00C46049" w:rsidR="00F36876" w:rsidRDefault="00F36876" w14:paraId="1D788D99" w14:textId="72715E7C">
      <w:pPr>
        <w:spacing w:line="276" w:lineRule="auto"/>
        <w:jc w:val="both"/>
        <w:rPr>
          <w:rFonts w:asciiTheme="minorHAnsi" w:hAnsiTheme="minorHAnsi" w:eastAsiaTheme="minorEastAsia" w:cstheme="minorBidi"/>
          <w:sz w:val="24"/>
          <w:szCs w:val="24"/>
        </w:rPr>
        <w:pPrChange w:author="H Hijazi" w:date="2023-11-04T21:34:00Z" w:id="323">
          <w:pPr>
            <w:spacing w:line="276" w:lineRule="auto"/>
          </w:pPr>
        </w:pPrChange>
      </w:pPr>
    </w:p>
    <w:p w:rsidR="4E342771" w:rsidRDefault="4E342771" w14:paraId="40356E84" w14:textId="3D8A3A84">
      <w:pPr>
        <w:jc w:val="both"/>
        <w:pPrChange w:author="H Hijazi" w:date="2023-11-04T21:34:00Z" w:id="324">
          <w:pPr/>
        </w:pPrChange>
      </w:pPr>
      <w:r>
        <w:br w:type="page"/>
      </w:r>
    </w:p>
    <w:p w:rsidR="4E342771" w:rsidRDefault="4E342771" w14:paraId="0B8BCE49" w14:textId="0CB7D286">
      <w:pPr>
        <w:jc w:val="both"/>
        <w:pPrChange w:author="H Hijazi" w:date="2023-11-04T21:34:00Z" w:id="325">
          <w:pPr/>
        </w:pPrChange>
      </w:pPr>
    </w:p>
    <w:p w:rsidR="3726FF3B" w:rsidP="21C863CE" w:rsidRDefault="5EA10E28" w14:paraId="0E138618" w14:textId="24D86253">
      <w:pPr>
        <w:pStyle w:val="Heading1"/>
        <w:jc w:val="both"/>
        <w:pPrChange w:author="H Hijazi" w:date="2023-11-04T21:34:00Z" w:id="326">
          <w:pPr>
            <w:pStyle w:val="Heading1"/>
          </w:pPr>
        </w:pPrChange>
      </w:pPr>
      <w:bookmarkStart w:name="_Toc295130428" w:id="327"/>
      <w:bookmarkStart w:name="_Toc1286618055" w:id="2107058270"/>
      <w:r w:rsidR="21C863CE">
        <w:rPr/>
        <w:t>DESIGN</w:t>
      </w:r>
      <w:bookmarkEnd w:id="327"/>
      <w:bookmarkEnd w:id="2107058270"/>
    </w:p>
    <w:p w:rsidR="3726FF3B" w:rsidRDefault="3726FF3B" w14:paraId="0A4BE29D" w14:textId="09B2EBD9">
      <w:pPr>
        <w:jc w:val="both"/>
        <w:pPrChange w:author="H Hijazi" w:date="2023-11-04T21:34:00Z" w:id="329">
          <w:pPr/>
        </w:pPrChange>
      </w:pPr>
    </w:p>
    <w:p w:rsidR="3726FF3B" w:rsidP="21C863CE" w:rsidRDefault="5EA10E28" w14:paraId="375893B1" w14:textId="676161AE">
      <w:pPr>
        <w:pStyle w:val="Heading1"/>
        <w:jc w:val="both"/>
        <w:rPr>
          <w:rFonts w:ascii="Calibri" w:hAnsi="Calibri" w:eastAsia="" w:cs="Arial" w:asciiTheme="minorAscii" w:hAnsiTheme="minorAscii" w:eastAsiaTheme="minorEastAsia" w:cstheme="minorBidi"/>
          <w:sz w:val="24"/>
          <w:szCs w:val="24"/>
        </w:rPr>
        <w:pPrChange w:author="H Hijazi" w:date="2023-11-04T21:34:00Z" w:id="330">
          <w:pPr>
            <w:pStyle w:val="Heading1"/>
          </w:pPr>
        </w:pPrChange>
      </w:pPr>
      <w:bookmarkStart w:name="_Toc46361960" w:id="1147744886"/>
      <w:r w:rsidRPr="21C863CE" w:rsidR="21C863CE">
        <w:rPr>
          <w:rFonts w:ascii="Calibri" w:hAnsi="Calibri" w:eastAsia="" w:cs="Arial" w:asciiTheme="minorAscii" w:hAnsiTheme="minorAscii" w:eastAsiaTheme="minorEastAsia" w:cstheme="minorBidi"/>
          <w:sz w:val="24"/>
          <w:szCs w:val="24"/>
        </w:rPr>
        <w:t xml:space="preserve">This design section </w:t>
      </w:r>
      <w:r w:rsidRPr="21C863CE" w:rsidR="21C863CE">
        <w:rPr>
          <w:rFonts w:ascii="Calibri" w:hAnsi="Calibri" w:eastAsia="" w:cs="Arial" w:asciiTheme="minorAscii" w:hAnsiTheme="minorAscii" w:eastAsiaTheme="minorEastAsia" w:cstheme="minorBidi"/>
          <w:sz w:val="24"/>
          <w:szCs w:val="24"/>
        </w:rPr>
        <w:t>is</w:t>
      </w:r>
      <w:r w:rsidRPr="21C863CE" w:rsidR="21C863CE">
        <w:rPr>
          <w:rFonts w:ascii="Calibri" w:hAnsi="Calibri" w:eastAsia="" w:cs="Arial" w:asciiTheme="minorAscii" w:hAnsiTheme="minorAscii" w:eastAsiaTheme="minorEastAsia" w:cstheme="minorBidi"/>
          <w:sz w:val="24"/>
          <w:szCs w:val="24"/>
        </w:rPr>
        <w:t xml:space="preserve"> the structures and ideas I’ve have decided to implement based on research conducted in the Analysis section:</w:t>
      </w:r>
      <w:bookmarkEnd w:id="1147744886"/>
    </w:p>
    <w:p w:rsidR="3726FF3B" w:rsidRDefault="3726FF3B" w14:paraId="43EA1C27" w14:textId="63B61E7E">
      <w:pPr>
        <w:jc w:val="both"/>
        <w:pPrChange w:author="H Hijazi" w:date="2023-11-04T21:34:00Z" w:id="332">
          <w:pPr/>
        </w:pPrChange>
      </w:pPr>
    </w:p>
    <w:p w:rsidR="4E342771" w:rsidP="21C863CE" w:rsidRDefault="5EA10E28" w14:paraId="1FE2A6CB" w14:textId="4DF0DE65">
      <w:pPr>
        <w:pStyle w:val="Heading1"/>
        <w:jc w:val="both"/>
        <w:pPrChange w:author="H Hijazi" w:date="2023-11-04T21:34:00Z" w:id="333">
          <w:pPr>
            <w:pStyle w:val="Heading1"/>
          </w:pPr>
        </w:pPrChange>
      </w:pPr>
      <w:bookmarkStart w:name="_Toc1734281561" w:id="334"/>
      <w:bookmarkStart w:name="_Toc849306089" w:id="54475599"/>
      <w:r w:rsidR="21C863CE">
        <w:rPr/>
        <w:t>Outline system design</w:t>
      </w:r>
      <w:bookmarkEnd w:id="334"/>
      <w:bookmarkEnd w:id="54475599"/>
    </w:p>
    <w:p w:rsidR="4E342771" w:rsidRDefault="4E342771" w14:paraId="1494A93E" w14:textId="2CF1E39A">
      <w:pPr>
        <w:jc w:val="both"/>
        <w:pPrChange w:author="H Hijazi" w:date="2023-11-04T21:34:00Z" w:id="335">
          <w:pPr/>
        </w:pPrChange>
      </w:pPr>
    </w:p>
    <w:p w:rsidR="4E342771" w:rsidP="21C863CE" w:rsidRDefault="5EA10E28" w14:paraId="46977961" w14:textId="44B45CB5">
      <w:pPr>
        <w:pStyle w:val="Heading2"/>
        <w:jc w:val="both"/>
        <w:pPrChange w:author="H Hijazi" w:date="2023-11-04T21:34:00Z" w:id="336">
          <w:pPr>
            <w:pStyle w:val="Heading2"/>
          </w:pPr>
        </w:pPrChange>
      </w:pPr>
      <w:bookmarkStart w:name="_Toc132555287" w:id="337"/>
      <w:bookmarkStart w:name="_Toc936977248" w:id="1712774054"/>
      <w:r w:rsidR="21C863CE">
        <w:rPr/>
        <w:t xml:space="preserve">System </w:t>
      </w:r>
      <w:r w:rsidR="21C863CE">
        <w:rPr/>
        <w:t>flowcharts</w:t>
      </w:r>
      <w:bookmarkEnd w:id="337"/>
      <w:bookmarkEnd w:id="1712774054"/>
    </w:p>
    <w:p w:rsidR="4E342771" w:rsidP="21C863CE" w:rsidRDefault="4E342771" w14:paraId="003DE13C" w14:textId="3BAFC75F">
      <w:pPr>
        <w:pStyle w:val="Normal"/>
      </w:pPr>
    </w:p>
    <w:p w:rsidR="4E342771" w:rsidP="21C863CE" w:rsidRDefault="4E342771" w14:paraId="21EE28F2" w14:textId="1ABCA8F9">
      <w:pPr>
        <w:pStyle w:val="Normal"/>
      </w:pPr>
      <w:r>
        <w:drawing>
          <wp:inline wp14:editId="47D6E88A" wp14:anchorId="62EAEC55">
            <wp:extent cx="4572000" cy="3857625"/>
            <wp:effectExtent l="0" t="0" r="0" b="0"/>
            <wp:docPr id="73499308" name="Picture 73499308" title=""/>
            <wp:cNvGraphicFramePr>
              <a:graphicFrameLocks noChangeAspect="1"/>
            </wp:cNvGraphicFramePr>
            <a:graphic>
              <a:graphicData uri="http://schemas.openxmlformats.org/drawingml/2006/picture">
                <pic:pic>
                  <pic:nvPicPr>
                    <pic:cNvPr id="0" name="Picture 73499308"/>
                    <pic:cNvPicPr/>
                  </pic:nvPicPr>
                  <pic:blipFill>
                    <a:blip r:embed="Re234ba44843446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857625"/>
                    </a:xfrm>
                    <a:prstGeom prst="rect">
                      <a:avLst/>
                    </a:prstGeom>
                  </pic:spPr>
                </pic:pic>
              </a:graphicData>
            </a:graphic>
          </wp:inline>
        </w:drawing>
      </w:r>
    </w:p>
    <w:p w:rsidR="183446C3" w:rsidP="183446C3" w:rsidRDefault="183446C3" w14:paraId="4A45482C" w14:textId="718C850F">
      <w:pPr>
        <w:jc w:val="both"/>
      </w:pPr>
    </w:p>
    <w:p w:rsidR="4E342771" w:rsidP="183446C3" w:rsidRDefault="4E342771" w14:paraId="046C18D0" w14:textId="0DD8F870">
      <w:pPr>
        <w:jc w:val="both"/>
        <w:pPrChange w:author="H Hijazi" w:date="2023-11-04T21:34:00Z" w:id="342">
          <w:pPr/>
        </w:pPrChange>
      </w:pPr>
      <w:r w:rsidR="183446C3">
        <w:rPr/>
        <w:t>The user runs the program.</w:t>
      </w:r>
    </w:p>
    <w:p w:rsidR="183446C3" w:rsidP="183446C3" w:rsidRDefault="183446C3" w14:paraId="677C5196" w14:textId="7C272D28">
      <w:pPr>
        <w:pStyle w:val="Normal"/>
        <w:jc w:val="both"/>
      </w:pPr>
      <w:r w:rsidR="183446C3">
        <w:rPr/>
        <w:t xml:space="preserve">They are taken straight to the login page if they are already a registered user and to the sign in page if they are not. </w:t>
      </w:r>
    </w:p>
    <w:p w:rsidR="183446C3" w:rsidP="183446C3" w:rsidRDefault="183446C3" w14:paraId="7F2B7F7D" w14:textId="79BB7C45">
      <w:pPr>
        <w:pStyle w:val="Normal"/>
        <w:jc w:val="both"/>
      </w:pPr>
      <w:r w:rsidR="183446C3">
        <w:rPr/>
        <w:t>In the registration they enter their details and are then taken into the rest of the program</w:t>
      </w:r>
    </w:p>
    <w:p w:rsidR="183446C3" w:rsidP="183446C3" w:rsidRDefault="183446C3" w14:paraId="3D188B1B" w14:textId="4F33462C">
      <w:pPr>
        <w:pStyle w:val="Normal"/>
        <w:jc w:val="both"/>
      </w:pPr>
      <w:r w:rsidR="0436316A">
        <w:rPr/>
        <w:t xml:space="preserve">In the signing in, the user is given 3 opportunities to enter the right details. If they get it wrong </w:t>
      </w:r>
      <w:r w:rsidR="0436316A">
        <w:rPr/>
        <w:t>thrice</w:t>
      </w:r>
      <w:r w:rsidR="0436316A">
        <w:rPr/>
        <w:t xml:space="preserve"> they are told to reset their password. </w:t>
      </w:r>
    </w:p>
    <w:p w:rsidR="183446C3" w:rsidP="183446C3" w:rsidRDefault="183446C3" w14:paraId="1E8CEA3B" w14:textId="4EB8B77B">
      <w:pPr>
        <w:pStyle w:val="Normal"/>
        <w:jc w:val="both"/>
      </w:pPr>
      <w:r w:rsidR="21C863CE">
        <w:rPr/>
        <w:t>After correct login they are sent to the page that asks them questions to decide their level of experience. Then they enter the app which shows them their workouts and allows them to view information on a specific exercise</w:t>
      </w:r>
    </w:p>
    <w:p w:rsidR="183446C3" w:rsidP="183446C3" w:rsidRDefault="183446C3" w14:paraId="4F82836F" w14:textId="3A507CEE">
      <w:pPr>
        <w:pStyle w:val="Normal"/>
        <w:jc w:val="both"/>
      </w:pPr>
      <w:r w:rsidR="183446C3">
        <w:rPr/>
        <w:t xml:space="preserve">They can view all </w:t>
      </w:r>
      <w:r w:rsidR="183446C3">
        <w:rPr/>
        <w:t>possible exercises</w:t>
      </w:r>
      <w:r w:rsidR="183446C3">
        <w:rPr/>
        <w:t xml:space="preserve"> in a </w:t>
      </w:r>
      <w:r w:rsidR="183446C3">
        <w:rPr/>
        <w:t>separate</w:t>
      </w:r>
      <w:r w:rsidR="183446C3">
        <w:rPr/>
        <w:t xml:space="preserve"> tab, which also allows them to edit the values, which is where they can update their progress</w:t>
      </w:r>
    </w:p>
    <w:p w:rsidR="183446C3" w:rsidP="183446C3" w:rsidRDefault="183446C3" w14:paraId="301D5464" w14:textId="58B2914C">
      <w:pPr>
        <w:pStyle w:val="Normal"/>
        <w:jc w:val="both"/>
      </w:pPr>
      <w:r w:rsidR="0436316A">
        <w:rPr/>
        <w:t xml:space="preserve">Then </w:t>
      </w:r>
      <w:r w:rsidR="0436316A">
        <w:rPr/>
        <w:t>there</w:t>
      </w:r>
      <w:r w:rsidR="0436316A">
        <w:rPr/>
        <w:t xml:space="preserve"> is the calorie tab where they can search up a meal and it will show them the calorie split</w:t>
      </w:r>
    </w:p>
    <w:p w:rsidR="183446C3" w:rsidP="183446C3" w:rsidRDefault="183446C3" w14:paraId="5B144DE6" w14:textId="0E23EE66">
      <w:pPr>
        <w:pStyle w:val="Normal"/>
        <w:jc w:val="both"/>
      </w:pPr>
      <w:r w:rsidR="21C863CE">
        <w:rPr/>
        <w:t>Then the calendar tab shows them a summary of their workouts on any day and their max lift and exercise name</w:t>
      </w:r>
    </w:p>
    <w:p w:rsidR="21C863CE" w:rsidP="21C863CE" w:rsidRDefault="21C863CE" w14:paraId="5DF2C9AA" w14:textId="6175A77F">
      <w:pPr>
        <w:pStyle w:val="Normal"/>
        <w:jc w:val="both"/>
      </w:pPr>
      <w:r w:rsidR="21C863CE">
        <w:rPr/>
        <w:t xml:space="preserve">The graph tab shows them a horizontal bar graph of their different weights and reps and exercises against one another. Since there are multiple graphs </w:t>
      </w:r>
      <w:r w:rsidR="21C863CE">
        <w:rPr/>
        <w:t>available</w:t>
      </w:r>
      <w:r w:rsidR="21C863CE">
        <w:rPr/>
        <w:t>, the user can pick which one they want to view</w:t>
      </w:r>
    </w:p>
    <w:p w:rsidR="4E342771" w:rsidP="21C863CE" w:rsidRDefault="5EA10E28" w14:paraId="253CD27A" w14:textId="4FF3507E">
      <w:pPr>
        <w:pStyle w:val="Heading1"/>
        <w:jc w:val="both"/>
        <w:rPr>
          <w:rFonts w:ascii="Calibri" w:hAnsi="Calibri" w:eastAsia="" w:cs="Arial" w:asciiTheme="minorAscii" w:hAnsiTheme="minorAscii" w:eastAsiaTheme="minorEastAsia" w:cstheme="minorBidi"/>
          <w:sz w:val="24"/>
          <w:szCs w:val="24"/>
        </w:rPr>
        <w:pPrChange w:author="H Hijazi" w:date="2023-11-04T21:34:00Z" w:id="343">
          <w:pPr>
            <w:pStyle w:val="Heading1"/>
          </w:pPr>
        </w:pPrChange>
      </w:pPr>
      <w:bookmarkStart w:name="_Toc280689171" w:id="344"/>
      <w:bookmarkStart w:name="_Toc569896929" w:id="1558848310"/>
      <w:r w:rsidR="21C863CE">
        <w:rPr/>
        <w:t>User Interface Design</w:t>
      </w:r>
      <w:bookmarkEnd w:id="344"/>
      <w:bookmarkEnd w:id="1558848310"/>
    </w:p>
    <w:p w:rsidR="4E342771" w:rsidP="21C863CE" w:rsidRDefault="4E342771" w14:paraId="17D700CF" w14:textId="1BAAF1FD">
      <w:pPr>
        <w:pStyle w:val="Normal"/>
        <w:jc w:val="both"/>
      </w:pPr>
      <w:r>
        <w:drawing>
          <wp:inline wp14:editId="29566E33" wp14:anchorId="1BBDE998">
            <wp:extent cx="4572000" cy="2571750"/>
            <wp:effectExtent l="0" t="0" r="0" b="0"/>
            <wp:docPr id="1513841367" name="" title=""/>
            <wp:cNvGraphicFramePr>
              <a:graphicFrameLocks noChangeAspect="1"/>
            </wp:cNvGraphicFramePr>
            <a:graphic>
              <a:graphicData uri="http://schemas.openxmlformats.org/drawingml/2006/picture">
                <pic:pic>
                  <pic:nvPicPr>
                    <pic:cNvPr id="0" name=""/>
                    <pic:cNvPicPr/>
                  </pic:nvPicPr>
                  <pic:blipFill>
                    <a:blip r:embed="R5d9f1c3461944eb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E342771" w:rsidP="21C863CE" w:rsidRDefault="4E342771" w14:paraId="02B1575C" w14:textId="00EEB30E">
      <w:pPr>
        <w:pStyle w:val="Normal"/>
        <w:jc w:val="both"/>
      </w:pPr>
      <w:r w:rsidR="21C863CE">
        <w:rPr/>
        <w:t>This one shows the different workout days possible and a randomly selected exercises generated when pressed. When the exercises are pressed, they show information about it and an image which can be changed and a button which will take them to another tab to update their weights/reps/difficulty etc....</w:t>
      </w:r>
    </w:p>
    <w:p w:rsidR="4E342771" w:rsidP="21C863CE" w:rsidRDefault="4E342771" w14:paraId="00CF552B" w14:textId="0EFA0942">
      <w:pPr>
        <w:pStyle w:val="Normal"/>
      </w:pPr>
      <w:r>
        <w:drawing>
          <wp:inline wp14:editId="1137E62C" wp14:anchorId="346E7819">
            <wp:extent cx="4572000" cy="2533650"/>
            <wp:effectExtent l="0" t="0" r="0" b="0"/>
            <wp:docPr id="1635813750" name="" title=""/>
            <wp:cNvGraphicFramePr>
              <a:graphicFrameLocks noChangeAspect="1"/>
            </wp:cNvGraphicFramePr>
            <a:graphic>
              <a:graphicData uri="http://schemas.openxmlformats.org/drawingml/2006/picture">
                <pic:pic>
                  <pic:nvPicPr>
                    <pic:cNvPr id="0" name=""/>
                    <pic:cNvPicPr/>
                  </pic:nvPicPr>
                  <pic:blipFill>
                    <a:blip r:embed="R05a8a32394734114">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4E342771" w:rsidP="21C863CE" w:rsidRDefault="4E342771" w14:paraId="7086C8F5" w14:textId="39D158DC">
      <w:pPr>
        <w:pStyle w:val="Normal"/>
      </w:pPr>
      <w:r w:rsidR="21C863CE">
        <w:rPr/>
        <w:t xml:space="preserve">This is where all the updating happens, of all the possible fields that the user is available to update. For the fields that the user </w:t>
      </w:r>
      <w:r w:rsidR="21C863CE">
        <w:rPr/>
        <w:t>can’t</w:t>
      </w:r>
      <w:r w:rsidR="21C863CE">
        <w:rPr/>
        <w:t xml:space="preserve"> update, the widgets are created but just not placed onto the screen. </w:t>
      </w:r>
      <w:r w:rsidR="21C863CE">
        <w:rPr/>
        <w:t>So,</w:t>
      </w:r>
      <w:r w:rsidR="21C863CE">
        <w:rPr/>
        <w:t xml:space="preserve"> in essence those fields are invisible so </w:t>
      </w:r>
      <w:r w:rsidR="21C863CE">
        <w:rPr/>
        <w:t>can’t</w:t>
      </w:r>
      <w:r w:rsidR="21C863CE">
        <w:rPr/>
        <w:t xml:space="preserve"> </w:t>
      </w:r>
      <w:r w:rsidR="21C863CE">
        <w:rPr/>
        <w:t>be edited by the user.</w:t>
      </w:r>
    </w:p>
    <w:p w:rsidR="4E342771" w:rsidP="21C863CE" w:rsidRDefault="4E342771" w14:paraId="341CA7E6" w14:textId="78392550">
      <w:pPr>
        <w:pStyle w:val="Normal"/>
      </w:pPr>
      <w:r>
        <w:drawing>
          <wp:inline wp14:editId="037B5849" wp14:anchorId="4C30F9B4">
            <wp:extent cx="4572000" cy="2571750"/>
            <wp:effectExtent l="0" t="0" r="0" b="0"/>
            <wp:docPr id="1477402879" name="" title=""/>
            <wp:cNvGraphicFramePr>
              <a:graphicFrameLocks noChangeAspect="1"/>
            </wp:cNvGraphicFramePr>
            <a:graphic>
              <a:graphicData uri="http://schemas.openxmlformats.org/drawingml/2006/picture">
                <pic:pic>
                  <pic:nvPicPr>
                    <pic:cNvPr id="0" name=""/>
                    <pic:cNvPicPr/>
                  </pic:nvPicPr>
                  <pic:blipFill>
                    <a:blip r:embed="Rd85d89d2a157431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1C863CE" w:rsidP="21C863CE" w:rsidRDefault="21C863CE" w14:paraId="18C14C62" w14:textId="6918B5F8">
      <w:pPr>
        <w:pStyle w:val="Normal"/>
      </w:pPr>
      <w:r w:rsidR="21C863CE">
        <w:rPr/>
        <w:t>This show calories split and a graph</w:t>
      </w:r>
    </w:p>
    <w:p w:rsidR="21C863CE" w:rsidP="21C863CE" w:rsidRDefault="21C863CE" w14:paraId="17704D21" w14:textId="435F1F88">
      <w:pPr>
        <w:pStyle w:val="Normal"/>
      </w:pPr>
    </w:p>
    <w:p w:rsidR="21C863CE" w:rsidP="21C863CE" w:rsidRDefault="21C863CE" w14:paraId="1B847D2D" w14:textId="007BFE39">
      <w:pPr>
        <w:pStyle w:val="Normal"/>
      </w:pPr>
    </w:p>
    <w:p w:rsidR="4E342771" w:rsidP="21C863CE" w:rsidRDefault="4E342771" w14:paraId="6AC17E5B" w14:textId="00CC6EB3">
      <w:pPr>
        <w:pStyle w:val="Normal"/>
        <w:suppressLineNumbers w:val="0"/>
        <w:bidi w:val="0"/>
        <w:spacing w:before="0" w:beforeAutospacing="off" w:after="0" w:afterAutospacing="off" w:line="240" w:lineRule="auto"/>
        <w:ind w:left="0" w:right="0"/>
        <w:jc w:val="left"/>
      </w:pPr>
      <w:r w:rsidR="21C863CE">
        <w:rPr/>
        <w:t>The UI has been optimised for ease of use of the user. The first tab for example allows for the switch between workout day, specific exercise, change of specific exercise and change of specific exercises picture.</w:t>
      </w:r>
    </w:p>
    <w:p w:rsidR="4E342771" w:rsidP="21C863CE" w:rsidRDefault="5EA10E28" w14:paraId="70449DA4" w14:textId="3D0E4E05">
      <w:pPr>
        <w:pStyle w:val="Heading1"/>
        <w:jc w:val="both"/>
        <w:pPrChange w:author="H Hijazi" w:date="2023-11-04T21:34:00Z" w:id="349">
          <w:pPr>
            <w:pStyle w:val="Heading1"/>
          </w:pPr>
        </w:pPrChange>
      </w:pPr>
      <w:bookmarkStart w:name="_Toc146832304" w:id="350"/>
      <w:bookmarkStart w:name="_Toc896798353" w:id="173992392"/>
      <w:r w:rsidR="21C863CE">
        <w:rPr/>
        <w:t>Hardware specification</w:t>
      </w:r>
      <w:bookmarkEnd w:id="350"/>
      <w:bookmarkEnd w:id="173992392"/>
    </w:p>
    <w:p w:rsidR="21C863CE" w:rsidP="21C863CE" w:rsidRDefault="21C863CE" w14:paraId="5B982302" w14:textId="0DDDB883">
      <w:pPr>
        <w:pStyle w:val="Normal"/>
      </w:pPr>
      <w:r w:rsidR="21C863CE">
        <w:rPr/>
        <w:t>A modern dual – core processor or better</w:t>
      </w:r>
    </w:p>
    <w:p w:rsidR="21C863CE" w:rsidP="21C863CE" w:rsidRDefault="21C863CE" w14:paraId="2514923B" w14:textId="3D391DB4">
      <w:pPr>
        <w:spacing w:line="360"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4GB of RAM or better</w:t>
      </w:r>
    </w:p>
    <w:p w:rsidR="21C863CE" w:rsidP="21C863CE" w:rsidRDefault="21C863CE" w14:paraId="00FC8860" w14:textId="2988ACA9">
      <w:pPr>
        <w:pStyle w:val="Normal"/>
        <w:spacing w:line="360"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At least 50 MB of free storage space or more</w:t>
      </w:r>
    </w:p>
    <w:p w:rsidR="21C863CE" w:rsidP="21C863CE" w:rsidRDefault="21C863CE" w14:paraId="4E760E74" w14:textId="0C00464C">
      <w:pPr>
        <w:spacing w:line="360" w:lineRule="auto"/>
        <w:jc w:val="both"/>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Default integrated graphics (such as integrated GPU or Intel UHD or Iris or baseline AMD Radeon) or better</w:t>
      </w:r>
    </w:p>
    <w:p w:rsidR="21C863CE" w:rsidP="21C863CE" w:rsidRDefault="21C863CE" w14:paraId="0FE7B409" w14:textId="641DEAB4">
      <w:pPr>
        <w:pStyle w:val="Normal"/>
        <w:spacing w:line="360" w:lineRule="auto"/>
        <w:jc w:val="both"/>
        <w:rPr>
          <w:rFonts w:ascii="Calibri" w:hAnsi="Calibri" w:eastAsia="" w:cs="Arial" w:asciiTheme="minorAscii" w:hAnsiTheme="minorAscii" w:eastAsiaTheme="minorEastAsia" w:cstheme="minorBidi"/>
          <w:sz w:val="24"/>
          <w:szCs w:val="24"/>
          <w:u w:val="single"/>
        </w:rPr>
      </w:pPr>
      <w:r w:rsidRPr="21C863CE" w:rsidR="21C863CE">
        <w:rPr>
          <w:rFonts w:ascii="Calibri" w:hAnsi="Calibri" w:eastAsia="" w:cs="Arial" w:asciiTheme="minorAscii" w:hAnsiTheme="minorAscii" w:eastAsiaTheme="minorEastAsia" w:cstheme="minorBidi"/>
          <w:sz w:val="24"/>
          <w:szCs w:val="24"/>
          <w:u w:val="single"/>
        </w:rPr>
        <w:t>Extra but not essential specifications:</w:t>
      </w:r>
    </w:p>
    <w:p w:rsidR="4E342771" w:rsidP="21C863CE" w:rsidRDefault="5EA10E28" w14:paraId="043F40EA" w14:textId="77F1068D">
      <w:pPr>
        <w:pStyle w:val="Normal"/>
        <w:spacing w:line="360" w:lineRule="auto"/>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Intel Core i5 (12th or 13th-gen) or AMD </w:t>
      </w:r>
      <w:r w:rsidRPr="21C863CE" w:rsidR="21C863CE">
        <w:rPr>
          <w:rFonts w:ascii="Calibri" w:hAnsi="Calibri" w:eastAsia="" w:cs="Arial" w:asciiTheme="minorAscii" w:hAnsiTheme="minorAscii" w:eastAsiaTheme="minorEastAsia" w:cstheme="minorBidi"/>
          <w:sz w:val="24"/>
          <w:szCs w:val="24"/>
        </w:rPr>
        <w:t>Ryzen</w:t>
      </w:r>
      <w:r w:rsidRPr="21C863CE" w:rsidR="21C863CE">
        <w:rPr>
          <w:rFonts w:ascii="Calibri" w:hAnsi="Calibri" w:eastAsia="" w:cs="Arial" w:asciiTheme="minorAscii" w:hAnsiTheme="minorAscii" w:eastAsiaTheme="minorEastAsia" w:cstheme="minorBidi"/>
          <w:sz w:val="24"/>
          <w:szCs w:val="24"/>
        </w:rPr>
        <w:t xml:space="preserve"> 5 (3000 or 5000 series)</w:t>
      </w:r>
    </w:p>
    <w:p w:rsidR="4E342771" w:rsidP="21C863CE" w:rsidRDefault="5EA10E28" w14:paraId="6540A663" w14:textId="12FA6EEC">
      <w:pPr>
        <w:pStyle w:val="Normal"/>
        <w:spacing w:line="360" w:lineRule="auto"/>
        <w:rPr>
          <w:rFonts w:ascii="Calibri" w:hAnsi="Calibri" w:eastAsia="" w:cs="Arial" w:asciiTheme="minorAscii" w:hAnsiTheme="minorAscii" w:eastAsiaTheme="minorEastAsia" w:cstheme="minorBidi"/>
          <w:sz w:val="24"/>
          <w:szCs w:val="24"/>
        </w:rPr>
      </w:pPr>
      <w:r w:rsidRPr="21C863CE" w:rsidR="21C863CE">
        <w:rPr>
          <w:rFonts w:ascii="Calibri" w:hAnsi="Calibri" w:eastAsia="" w:cs="Arial" w:asciiTheme="minorAscii" w:hAnsiTheme="minorAscii" w:eastAsiaTheme="minorEastAsia" w:cstheme="minorBidi"/>
          <w:sz w:val="24"/>
          <w:szCs w:val="24"/>
        </w:rPr>
        <w:t xml:space="preserve">512GB or larger </w:t>
      </w:r>
      <w:r w:rsidRPr="21C863CE" w:rsidR="21C863CE">
        <w:rPr>
          <w:rFonts w:ascii="Calibri" w:hAnsi="Calibri" w:eastAsia="" w:cs="Arial" w:asciiTheme="minorAscii" w:hAnsiTheme="minorAscii" w:eastAsiaTheme="minorEastAsia" w:cstheme="minorBidi"/>
          <w:sz w:val="24"/>
          <w:szCs w:val="24"/>
        </w:rPr>
        <w:t>NVMe</w:t>
      </w:r>
      <w:r w:rsidRPr="21C863CE" w:rsidR="21C863CE">
        <w:rPr>
          <w:rFonts w:ascii="Calibri" w:hAnsi="Calibri" w:eastAsia="" w:cs="Arial" w:asciiTheme="minorAscii" w:hAnsiTheme="minorAscii" w:eastAsiaTheme="minorEastAsia" w:cstheme="minorBidi"/>
          <w:sz w:val="24"/>
          <w:szCs w:val="24"/>
        </w:rPr>
        <w:t xml:space="preserve"> SSD drive</w:t>
      </w:r>
    </w:p>
    <w:p w:rsidR="4E342771" w:rsidP="21C863CE" w:rsidRDefault="4E342771" w14:paraId="12F67111" w14:textId="5186E9C1">
      <w:pPr>
        <w:pStyle w:val="Normal"/>
      </w:pPr>
    </w:p>
    <w:p w:rsidR="4E342771" w:rsidP="21C863CE" w:rsidRDefault="5EA10E28" w14:paraId="1EA7E342" w14:textId="41184438">
      <w:pPr>
        <w:pStyle w:val="Heading1"/>
        <w:jc w:val="both"/>
        <w:pPrChange w:author="H Hijazi" w:date="2023-11-04T21:34:00Z" w:id="357">
          <w:pPr>
            <w:pStyle w:val="Heading1"/>
          </w:pPr>
        </w:pPrChange>
      </w:pPr>
      <w:bookmarkStart w:name="_Toc99561435" w:id="358"/>
      <w:bookmarkStart w:name="_Toc1778882986" w:id="1286075482"/>
      <w:r w:rsidR="21C863CE">
        <w:rPr/>
        <w:t>Program Structure</w:t>
      </w:r>
      <w:bookmarkEnd w:id="358"/>
      <w:bookmarkEnd w:id="1286075482"/>
    </w:p>
    <w:p w:rsidR="4E342771" w:rsidP="21C863CE" w:rsidRDefault="4E342771" w14:paraId="76D7EA44" w14:textId="3DF1E902">
      <w:pPr>
        <w:pStyle w:val="Normal"/>
      </w:pPr>
      <w:r>
        <w:drawing>
          <wp:inline wp14:editId="3E1A59E4" wp14:anchorId="54B11CEE">
            <wp:extent cx="6029325" cy="2399169"/>
            <wp:effectExtent l="0" t="0" r="0" b="0"/>
            <wp:docPr id="1428222648" name="" title=""/>
            <wp:cNvGraphicFramePr>
              <a:graphicFrameLocks noChangeAspect="1"/>
            </wp:cNvGraphicFramePr>
            <a:graphic>
              <a:graphicData uri="http://schemas.openxmlformats.org/drawingml/2006/picture">
                <pic:pic>
                  <pic:nvPicPr>
                    <pic:cNvPr id="0" name=""/>
                    <pic:cNvPicPr/>
                  </pic:nvPicPr>
                  <pic:blipFill>
                    <a:blip r:embed="R325b5adc351c4b97">
                      <a:extLst>
                        <a:ext xmlns:a="http://schemas.openxmlformats.org/drawingml/2006/main" uri="{28A0092B-C50C-407E-A947-70E740481C1C}">
                          <a14:useLocalDpi val="0"/>
                        </a:ext>
                      </a:extLst>
                    </a:blip>
                    <a:stretch>
                      <a:fillRect/>
                    </a:stretch>
                  </pic:blipFill>
                  <pic:spPr>
                    <a:xfrm>
                      <a:off x="0" y="0"/>
                      <a:ext cx="6029325" cy="2399169"/>
                    </a:xfrm>
                    <a:prstGeom prst="rect">
                      <a:avLst/>
                    </a:prstGeom>
                  </pic:spPr>
                </pic:pic>
              </a:graphicData>
            </a:graphic>
          </wp:inline>
        </w:drawing>
      </w:r>
      <w:r>
        <w:drawing>
          <wp:inline wp14:editId="6B6186D7" wp14:anchorId="47496643">
            <wp:extent cx="5973726" cy="2675732"/>
            <wp:effectExtent l="0" t="0" r="0" b="0"/>
            <wp:docPr id="1533769494" name="" title=""/>
            <wp:cNvGraphicFramePr>
              <a:graphicFrameLocks noChangeAspect="1"/>
            </wp:cNvGraphicFramePr>
            <a:graphic>
              <a:graphicData uri="http://schemas.openxmlformats.org/drawingml/2006/picture">
                <pic:pic>
                  <pic:nvPicPr>
                    <pic:cNvPr id="0" name=""/>
                    <pic:cNvPicPr/>
                  </pic:nvPicPr>
                  <pic:blipFill>
                    <a:blip r:embed="R1f40cae2616e40f3">
                      <a:extLst>
                        <a:ext xmlns:a="http://schemas.openxmlformats.org/drawingml/2006/main" uri="{28A0092B-C50C-407E-A947-70E740481C1C}">
                          <a14:useLocalDpi val="0"/>
                        </a:ext>
                      </a:extLst>
                    </a:blip>
                    <a:stretch>
                      <a:fillRect/>
                    </a:stretch>
                  </pic:blipFill>
                  <pic:spPr>
                    <a:xfrm>
                      <a:off x="0" y="0"/>
                      <a:ext cx="5973726" cy="2675732"/>
                    </a:xfrm>
                    <a:prstGeom prst="rect">
                      <a:avLst/>
                    </a:prstGeom>
                  </pic:spPr>
                </pic:pic>
              </a:graphicData>
            </a:graphic>
          </wp:inline>
        </w:drawing>
      </w:r>
      <w:r>
        <w:drawing>
          <wp:inline wp14:editId="6F0D217B" wp14:anchorId="209808E6">
            <wp:extent cx="6238875" cy="6225878"/>
            <wp:effectExtent l="0" t="0" r="0" b="0"/>
            <wp:docPr id="730518059" name="" title=""/>
            <wp:cNvGraphicFramePr>
              <a:graphicFrameLocks noChangeAspect="1"/>
            </wp:cNvGraphicFramePr>
            <a:graphic>
              <a:graphicData uri="http://schemas.openxmlformats.org/drawingml/2006/picture">
                <pic:pic>
                  <pic:nvPicPr>
                    <pic:cNvPr id="0" name=""/>
                    <pic:cNvPicPr/>
                  </pic:nvPicPr>
                  <pic:blipFill>
                    <a:blip r:embed="R06618746e8544901">
                      <a:extLst>
                        <a:ext xmlns:a="http://schemas.openxmlformats.org/drawingml/2006/main" uri="{28A0092B-C50C-407E-A947-70E740481C1C}">
                          <a14:useLocalDpi val="0"/>
                        </a:ext>
                      </a:extLst>
                    </a:blip>
                    <a:stretch>
                      <a:fillRect/>
                    </a:stretch>
                  </pic:blipFill>
                  <pic:spPr>
                    <a:xfrm>
                      <a:off x="0" y="0"/>
                      <a:ext cx="6238875" cy="6225878"/>
                    </a:xfrm>
                    <a:prstGeom prst="rect">
                      <a:avLst/>
                    </a:prstGeom>
                  </pic:spPr>
                </pic:pic>
              </a:graphicData>
            </a:graphic>
          </wp:inline>
        </w:drawing>
      </w:r>
      <w:r>
        <w:drawing>
          <wp:inline wp14:editId="2C1BCE47" wp14:anchorId="403AA153">
            <wp:extent cx="6259286" cy="5111750"/>
            <wp:effectExtent l="0" t="0" r="0" b="0"/>
            <wp:docPr id="198027166" name="" title=""/>
            <wp:cNvGraphicFramePr>
              <a:graphicFrameLocks noChangeAspect="1"/>
            </wp:cNvGraphicFramePr>
            <a:graphic>
              <a:graphicData uri="http://schemas.openxmlformats.org/drawingml/2006/picture">
                <pic:pic>
                  <pic:nvPicPr>
                    <pic:cNvPr id="0" name=""/>
                    <pic:cNvPicPr/>
                  </pic:nvPicPr>
                  <pic:blipFill>
                    <a:blip r:embed="Rd0007feb37be4c77">
                      <a:extLst>
                        <a:ext xmlns:a="http://schemas.openxmlformats.org/drawingml/2006/main" uri="{28A0092B-C50C-407E-A947-70E740481C1C}">
                          <a14:useLocalDpi val="0"/>
                        </a:ext>
                      </a:extLst>
                    </a:blip>
                    <a:stretch>
                      <a:fillRect/>
                    </a:stretch>
                  </pic:blipFill>
                  <pic:spPr>
                    <a:xfrm>
                      <a:off x="0" y="0"/>
                      <a:ext cx="6259286" cy="5111750"/>
                    </a:xfrm>
                    <a:prstGeom prst="rect">
                      <a:avLst/>
                    </a:prstGeom>
                  </pic:spPr>
                </pic:pic>
              </a:graphicData>
            </a:graphic>
          </wp:inline>
        </w:drawing>
      </w:r>
      <w:r>
        <w:drawing>
          <wp:inline wp14:editId="4DC46EC6" wp14:anchorId="5ADB3E22">
            <wp:extent cx="6315075" cy="8350512"/>
            <wp:effectExtent l="0" t="0" r="0" b="0"/>
            <wp:docPr id="1479744137" name="" title=""/>
            <wp:cNvGraphicFramePr>
              <a:graphicFrameLocks noChangeAspect="1"/>
            </wp:cNvGraphicFramePr>
            <a:graphic>
              <a:graphicData uri="http://schemas.openxmlformats.org/drawingml/2006/picture">
                <pic:pic>
                  <pic:nvPicPr>
                    <pic:cNvPr id="0" name=""/>
                    <pic:cNvPicPr/>
                  </pic:nvPicPr>
                  <pic:blipFill>
                    <a:blip r:embed="Rc9570eae5b7a4695">
                      <a:extLst>
                        <a:ext xmlns:a="http://schemas.openxmlformats.org/drawingml/2006/main" uri="{28A0092B-C50C-407E-A947-70E740481C1C}">
                          <a14:useLocalDpi val="0"/>
                        </a:ext>
                      </a:extLst>
                    </a:blip>
                    <a:stretch>
                      <a:fillRect/>
                    </a:stretch>
                  </pic:blipFill>
                  <pic:spPr>
                    <a:xfrm>
                      <a:off x="0" y="0"/>
                      <a:ext cx="6315075" cy="8350512"/>
                    </a:xfrm>
                    <a:prstGeom prst="rect">
                      <a:avLst/>
                    </a:prstGeom>
                  </pic:spPr>
                </pic:pic>
              </a:graphicData>
            </a:graphic>
          </wp:inline>
        </w:drawing>
      </w:r>
    </w:p>
    <w:p w:rsidR="3726FF3B" w:rsidP="21C863CE" w:rsidRDefault="5EA10E28" w14:paraId="066FD526" w14:textId="75BD0393">
      <w:pPr>
        <w:pStyle w:val="Heading1"/>
        <w:jc w:val="both"/>
        <w:pPrChange w:author="H Hijazi" w:date="2023-11-04T21:34:00Z" w:id="361">
          <w:pPr>
            <w:pStyle w:val="Heading1"/>
          </w:pPr>
        </w:pPrChange>
      </w:pPr>
      <w:bookmarkStart w:name="_Toc427016167" w:id="362"/>
      <w:bookmarkStart w:name="_Toc422877567" w:id="2004745541"/>
      <w:r w:rsidR="21C863CE">
        <w:rPr/>
        <w:t xml:space="preserve">Design </w:t>
      </w:r>
      <w:r w:rsidR="21C863CE">
        <w:rPr/>
        <w:t xml:space="preserve">Data </w:t>
      </w:r>
      <w:r w:rsidR="21C863CE">
        <w:rPr/>
        <w:t>Dictionary</w:t>
      </w:r>
      <w:bookmarkEnd w:id="362"/>
      <w:bookmarkEnd w:id="2004745541"/>
    </w:p>
    <w:p w:rsidR="183446C3" w:rsidP="183446C3" w:rsidRDefault="183446C3" w14:paraId="5CB26418" w14:textId="7712DC23">
      <w:pPr>
        <w:pStyle w:val="Normal"/>
      </w:pPr>
    </w:p>
    <w:p w:rsidR="183446C3" w:rsidP="183446C3" w:rsidRDefault="183446C3" w14:paraId="78B12F38" w14:textId="4E116A82">
      <w:pPr>
        <w:pStyle w:val="Normal"/>
      </w:pPr>
      <w:r w:rsidR="17876CAC">
        <w:rPr/>
        <w:t xml:space="preserve">Data dictionary for all data in my program </w:t>
      </w:r>
      <w:r w:rsidR="17876CAC">
        <w:rPr/>
        <w:t>later</w:t>
      </w:r>
      <w:r w:rsidR="17876CAC">
        <w:rPr/>
        <w:t xml:space="preserve"> in design as part of the “normalised database tables”</w:t>
      </w:r>
    </w:p>
    <w:p w:rsidR="4E342771" w:rsidRDefault="4E342771" w14:paraId="25DCD652" w14:textId="405D8009">
      <w:pPr>
        <w:jc w:val="both"/>
        <w:pPrChange w:author="H Hijazi" w:date="2023-11-04T21:34:00Z" w:id="364">
          <w:pPr/>
        </w:pPrChange>
      </w:pPr>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1665"/>
        <w:gridCol w:w="1950"/>
        <w:gridCol w:w="1590"/>
        <w:gridCol w:w="1590"/>
      </w:tblGrid>
      <w:tr w:rsidR="3726FF3B" w:rsidTr="3726FF3B" w14:paraId="118D431E" w14:textId="77777777">
        <w:trPr>
          <w:trHeight w:val="300"/>
        </w:trPr>
        <w:tc>
          <w:tcPr>
            <w:tcW w:w="1665"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51E6F027" w14:textId="2B3965AE">
            <w:pPr>
              <w:jc w:val="both"/>
              <w:rPr>
                <w:rFonts w:asciiTheme="minorHAnsi" w:hAnsiTheme="minorHAnsi" w:eastAsiaTheme="minorEastAsia" w:cstheme="minorBidi"/>
                <w:color w:val="FFFFFF" w:themeColor="background1"/>
                <w:sz w:val="24"/>
                <w:szCs w:val="24"/>
              </w:rPr>
              <w:pPrChange w:author="H Hijazi" w:date="2023-11-04T21:34:00Z" w:id="365">
                <w:pPr/>
              </w:pPrChange>
            </w:pPr>
            <w:r w:rsidRPr="3726FF3B">
              <w:rPr>
                <w:rFonts w:asciiTheme="minorHAnsi" w:hAnsiTheme="minorHAnsi" w:eastAsiaTheme="minorEastAsia" w:cstheme="minorBidi"/>
                <w:b/>
                <w:bCs/>
                <w:color w:val="FFFFFF" w:themeColor="background1"/>
                <w:sz w:val="24"/>
                <w:szCs w:val="24"/>
                <w:lang w:val="en-US"/>
              </w:rPr>
              <w:t>Name</w:t>
            </w:r>
          </w:p>
        </w:tc>
        <w:tc>
          <w:tcPr>
            <w:tcW w:w="195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2ABED9CC" w14:textId="56A5E16B">
            <w:pPr>
              <w:jc w:val="both"/>
              <w:rPr>
                <w:rFonts w:asciiTheme="minorHAnsi" w:hAnsiTheme="minorHAnsi" w:eastAsiaTheme="minorEastAsia" w:cstheme="minorBidi"/>
                <w:color w:val="FFFFFF" w:themeColor="background1"/>
                <w:sz w:val="24"/>
                <w:szCs w:val="24"/>
              </w:rPr>
              <w:pPrChange w:author="H Hijazi" w:date="2023-11-04T21:34:00Z" w:id="366">
                <w:pPr/>
              </w:pPrChange>
            </w:pPr>
            <w:r w:rsidRPr="3726FF3B">
              <w:rPr>
                <w:rFonts w:asciiTheme="minorHAnsi" w:hAnsiTheme="minorHAnsi" w:eastAsiaTheme="minorEastAsia" w:cstheme="minorBidi"/>
                <w:b/>
                <w:bCs/>
                <w:color w:val="FFFFFF" w:themeColor="background1"/>
                <w:sz w:val="24"/>
                <w:szCs w:val="24"/>
                <w:lang w:val="en-US"/>
              </w:rPr>
              <w:t>Data type</w:t>
            </w:r>
          </w:p>
        </w:tc>
        <w:tc>
          <w:tcPr>
            <w:tcW w:w="159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706F9AE1" w14:textId="4E360E31">
            <w:pPr>
              <w:jc w:val="both"/>
              <w:rPr>
                <w:rFonts w:asciiTheme="minorHAnsi" w:hAnsiTheme="minorHAnsi" w:eastAsiaTheme="minorEastAsia" w:cstheme="minorBidi"/>
                <w:color w:val="FFFFFF" w:themeColor="background1"/>
                <w:sz w:val="24"/>
                <w:szCs w:val="24"/>
              </w:rPr>
              <w:pPrChange w:author="H Hijazi" w:date="2023-11-04T21:34:00Z" w:id="367">
                <w:pPr/>
              </w:pPrChange>
            </w:pPr>
            <w:r w:rsidRPr="3726FF3B">
              <w:rPr>
                <w:rFonts w:asciiTheme="minorHAnsi" w:hAnsiTheme="minorHAnsi" w:eastAsiaTheme="minorEastAsia" w:cstheme="minorBidi"/>
                <w:b/>
                <w:bCs/>
                <w:color w:val="FFFFFF" w:themeColor="background1"/>
                <w:sz w:val="24"/>
                <w:szCs w:val="24"/>
                <w:lang w:val="en-US"/>
              </w:rPr>
              <w:t>Characters</w:t>
            </w:r>
          </w:p>
        </w:tc>
        <w:tc>
          <w:tcPr>
            <w:tcW w:w="1590" w:type="dxa"/>
            <w:tcBorders>
              <w:top w:val="single" w:color="auto" w:sz="6" w:space="0"/>
              <w:left w:val="single" w:color="auto" w:sz="6" w:space="0"/>
              <w:bottom w:val="single" w:color="auto" w:sz="6" w:space="0"/>
              <w:right w:val="single" w:color="auto" w:sz="6" w:space="0"/>
            </w:tcBorders>
            <w:shd w:val="clear" w:color="auto" w:fill="FF0000"/>
            <w:tcMar>
              <w:left w:w="105" w:type="dxa"/>
              <w:right w:w="105" w:type="dxa"/>
            </w:tcMar>
          </w:tcPr>
          <w:p w:rsidR="3726FF3B" w:rsidRDefault="3726FF3B" w14:paraId="5926FBAC" w14:textId="72AB4A45">
            <w:pPr>
              <w:jc w:val="both"/>
              <w:rPr>
                <w:rFonts w:asciiTheme="minorHAnsi" w:hAnsiTheme="minorHAnsi" w:eastAsiaTheme="minorEastAsia" w:cstheme="minorBidi"/>
                <w:color w:val="FFFFFF" w:themeColor="background1"/>
                <w:sz w:val="24"/>
                <w:szCs w:val="24"/>
              </w:rPr>
              <w:pPrChange w:author="H Hijazi" w:date="2023-11-04T21:34:00Z" w:id="368">
                <w:pPr/>
              </w:pPrChange>
            </w:pPr>
            <w:r w:rsidRPr="3726FF3B">
              <w:rPr>
                <w:rFonts w:asciiTheme="minorHAnsi" w:hAnsiTheme="minorHAnsi" w:eastAsiaTheme="minorEastAsia" w:cstheme="minorBidi"/>
                <w:b/>
                <w:bCs/>
                <w:color w:val="FFFFFF" w:themeColor="background1"/>
                <w:sz w:val="24"/>
                <w:szCs w:val="24"/>
                <w:lang w:val="en-US"/>
              </w:rPr>
              <w:t>Status</w:t>
            </w:r>
          </w:p>
        </w:tc>
      </w:tr>
      <w:tr w:rsidR="3726FF3B" w:rsidTr="3726FF3B" w14:paraId="666BB297" w14:textId="77777777">
        <w:trPr>
          <w:trHeight w:val="555"/>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BAD44ED" w14:textId="779FED5A">
            <w:pPr>
              <w:jc w:val="both"/>
              <w:rPr>
                <w:rFonts w:asciiTheme="minorHAnsi" w:hAnsiTheme="minorHAnsi" w:eastAsiaTheme="minorEastAsia" w:cstheme="minorBidi"/>
                <w:color w:val="000000" w:themeColor="text1"/>
                <w:sz w:val="24"/>
                <w:szCs w:val="24"/>
              </w:rPr>
              <w:pPrChange w:author="H Hijazi" w:date="2023-11-04T21:34:00Z" w:id="369">
                <w:pPr/>
              </w:pPrChange>
            </w:pPr>
            <w:r w:rsidRPr="3726FF3B">
              <w:rPr>
                <w:rFonts w:asciiTheme="minorHAnsi" w:hAnsiTheme="minorHAnsi" w:eastAsiaTheme="minorEastAsia" w:cstheme="minorBidi"/>
                <w:b/>
                <w:bCs/>
                <w:color w:val="000000" w:themeColor="text1"/>
                <w:sz w:val="24"/>
                <w:szCs w:val="24"/>
                <w:lang w:val="en-US"/>
              </w:rPr>
              <w:t>Weight</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34B85BC" w14:textId="61D2B0D1">
            <w:pPr>
              <w:jc w:val="both"/>
              <w:rPr>
                <w:rFonts w:asciiTheme="minorHAnsi" w:hAnsiTheme="minorHAnsi" w:eastAsiaTheme="minorEastAsia" w:cstheme="minorBidi"/>
                <w:color w:val="000000" w:themeColor="text1"/>
                <w:sz w:val="24"/>
                <w:szCs w:val="24"/>
              </w:rPr>
              <w:pPrChange w:author="H Hijazi" w:date="2023-11-04T21:34:00Z" w:id="370">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2BE309DA" w14:textId="2C2AAA23">
            <w:pPr>
              <w:jc w:val="both"/>
              <w:rPr>
                <w:rFonts w:asciiTheme="minorHAnsi" w:hAnsiTheme="minorHAnsi" w:eastAsiaTheme="minorEastAsia" w:cstheme="minorBidi"/>
                <w:color w:val="000000" w:themeColor="text1"/>
                <w:sz w:val="24"/>
                <w:szCs w:val="24"/>
              </w:rPr>
              <w:pPrChange w:author="H Hijazi" w:date="2023-11-04T21:34:00Z" w:id="371">
                <w:pPr/>
              </w:pPrChange>
            </w:pPr>
            <w:r w:rsidRPr="3726FF3B">
              <w:rPr>
                <w:rFonts w:asciiTheme="minorHAnsi" w:hAnsiTheme="minorHAnsi" w:eastAsiaTheme="minorEastAsia" w:cstheme="minorBidi"/>
                <w:b/>
                <w:bCs/>
                <w:color w:val="000000" w:themeColor="text1"/>
                <w:sz w:val="24"/>
                <w:szCs w:val="24"/>
                <w:lang w:val="en-US"/>
              </w:rPr>
              <w:t>2</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33858950" w14:textId="760322ED">
            <w:pPr>
              <w:jc w:val="both"/>
              <w:rPr>
                <w:rFonts w:asciiTheme="minorHAnsi" w:hAnsiTheme="minorHAnsi" w:eastAsiaTheme="minorEastAsia" w:cstheme="minorBidi"/>
                <w:color w:val="000000" w:themeColor="text1"/>
                <w:sz w:val="24"/>
                <w:szCs w:val="24"/>
              </w:rPr>
              <w:pPrChange w:author="H Hijazi" w:date="2023-11-04T21:34:00Z" w:id="372">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7833087A" w14:textId="77777777">
        <w:trPr>
          <w:trHeight w:val="555"/>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2C6A7BC" w14:textId="013C96C2">
            <w:pPr>
              <w:jc w:val="both"/>
              <w:rPr>
                <w:rFonts w:asciiTheme="minorHAnsi" w:hAnsiTheme="minorHAnsi" w:eastAsiaTheme="minorEastAsia" w:cstheme="minorBidi"/>
                <w:color w:val="000000" w:themeColor="text1"/>
                <w:sz w:val="24"/>
                <w:szCs w:val="24"/>
              </w:rPr>
              <w:pPrChange w:author="H Hijazi" w:date="2023-11-04T21:34:00Z" w:id="373">
                <w:pPr/>
              </w:pPrChange>
            </w:pPr>
            <w:r w:rsidRPr="3726FF3B">
              <w:rPr>
                <w:rFonts w:asciiTheme="minorHAnsi" w:hAnsiTheme="minorHAnsi" w:eastAsiaTheme="minorEastAsia" w:cstheme="minorBidi"/>
                <w:b/>
                <w:bCs/>
                <w:color w:val="000000" w:themeColor="text1"/>
                <w:sz w:val="24"/>
                <w:szCs w:val="24"/>
                <w:lang w:val="en-US"/>
              </w:rPr>
              <w:t>Reps</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122942B" w14:textId="4831B778">
            <w:pPr>
              <w:jc w:val="both"/>
              <w:rPr>
                <w:rFonts w:asciiTheme="minorHAnsi" w:hAnsiTheme="minorHAnsi" w:eastAsiaTheme="minorEastAsia" w:cstheme="minorBidi"/>
                <w:color w:val="000000" w:themeColor="text1"/>
                <w:sz w:val="24"/>
                <w:szCs w:val="24"/>
              </w:rPr>
              <w:pPrChange w:author="H Hijazi" w:date="2023-11-04T21:34:00Z" w:id="374">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2503205B" w14:textId="0FB3F847">
            <w:pPr>
              <w:jc w:val="both"/>
              <w:rPr>
                <w:rFonts w:asciiTheme="minorHAnsi" w:hAnsiTheme="minorHAnsi" w:eastAsiaTheme="minorEastAsia" w:cstheme="minorBidi"/>
                <w:color w:val="000000" w:themeColor="text1"/>
                <w:sz w:val="24"/>
                <w:szCs w:val="24"/>
              </w:rPr>
              <w:pPrChange w:author="H Hijazi" w:date="2023-11-04T21:34:00Z" w:id="375">
                <w:pPr/>
              </w:pPrChange>
            </w:pPr>
            <w:r w:rsidRPr="3726FF3B">
              <w:rPr>
                <w:rFonts w:asciiTheme="minorHAnsi" w:hAnsiTheme="minorHAnsi" w:eastAsiaTheme="minorEastAsia" w:cstheme="minorBidi"/>
                <w:b/>
                <w:bCs/>
                <w:color w:val="000000" w:themeColor="text1"/>
                <w:sz w:val="24"/>
                <w:szCs w:val="24"/>
                <w:lang w:val="en-US"/>
              </w:rPr>
              <w:t>2</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1977D456" w14:textId="5F70FBF5">
            <w:pPr>
              <w:jc w:val="both"/>
              <w:rPr>
                <w:rFonts w:asciiTheme="minorHAnsi" w:hAnsiTheme="minorHAnsi" w:eastAsiaTheme="minorEastAsia" w:cstheme="minorBidi"/>
                <w:color w:val="000000" w:themeColor="text1"/>
                <w:sz w:val="24"/>
                <w:szCs w:val="24"/>
              </w:rPr>
              <w:pPrChange w:author="H Hijazi" w:date="2023-11-04T21:34:00Z" w:id="376">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35D8F7C7" w14:textId="77777777">
        <w:trPr>
          <w:trHeight w:val="555"/>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944AF0C" w14:textId="61063863">
            <w:pPr>
              <w:jc w:val="both"/>
              <w:rPr>
                <w:rFonts w:asciiTheme="minorHAnsi" w:hAnsiTheme="minorHAnsi" w:eastAsiaTheme="minorEastAsia" w:cstheme="minorBidi"/>
                <w:color w:val="000000" w:themeColor="text1"/>
                <w:sz w:val="24"/>
                <w:szCs w:val="24"/>
              </w:rPr>
              <w:pPrChange w:author="H Hijazi" w:date="2023-11-04T21:34:00Z" w:id="377">
                <w:pPr/>
              </w:pPrChange>
            </w:pPr>
            <w:r w:rsidRPr="3726FF3B">
              <w:rPr>
                <w:rFonts w:asciiTheme="minorHAnsi" w:hAnsiTheme="minorHAnsi" w:eastAsiaTheme="minorEastAsia" w:cstheme="minorBidi"/>
                <w:b/>
                <w:bCs/>
                <w:color w:val="000000" w:themeColor="text1"/>
                <w:sz w:val="24"/>
                <w:szCs w:val="24"/>
                <w:lang w:val="en-US"/>
              </w:rPr>
              <w:t>Name</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5B3D6A8" w14:textId="548EC704">
            <w:pPr>
              <w:jc w:val="both"/>
              <w:rPr>
                <w:rFonts w:asciiTheme="minorHAnsi" w:hAnsiTheme="minorHAnsi" w:eastAsiaTheme="minorEastAsia" w:cstheme="minorBidi"/>
                <w:color w:val="000000" w:themeColor="text1"/>
                <w:sz w:val="24"/>
                <w:szCs w:val="24"/>
              </w:rPr>
              <w:pPrChange w:author="H Hijazi" w:date="2023-11-04T21:34:00Z" w:id="378">
                <w:pPr/>
              </w:pPrChange>
            </w:pPr>
            <w:r w:rsidRPr="3726FF3B">
              <w:rPr>
                <w:rFonts w:asciiTheme="minorHAnsi" w:hAnsiTheme="minorHAnsi" w:eastAsiaTheme="minorEastAsia" w:cstheme="minorBidi"/>
                <w:b/>
                <w:bCs/>
                <w:color w:val="000000" w:themeColor="text1"/>
                <w:sz w:val="24"/>
                <w:szCs w:val="24"/>
                <w:lang w:val="en-US"/>
              </w:rPr>
              <w:t>Alphanumeric</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2CC9E1E3" w14:textId="67559044">
            <w:pPr>
              <w:jc w:val="both"/>
              <w:rPr>
                <w:rFonts w:asciiTheme="minorHAnsi" w:hAnsiTheme="minorHAnsi" w:eastAsiaTheme="minorEastAsia" w:cstheme="minorBidi"/>
                <w:color w:val="000000" w:themeColor="text1"/>
                <w:sz w:val="24"/>
                <w:szCs w:val="24"/>
              </w:rPr>
              <w:pPrChange w:author="H Hijazi" w:date="2023-11-04T21:34:00Z" w:id="379">
                <w:pPr/>
              </w:pPrChange>
            </w:pPr>
            <w:r w:rsidRPr="3726FF3B">
              <w:rPr>
                <w:rFonts w:asciiTheme="minorHAnsi" w:hAnsiTheme="minorHAnsi" w:eastAsiaTheme="minorEastAsia" w:cstheme="minorBidi"/>
                <w:b/>
                <w:bCs/>
                <w:color w:val="000000" w:themeColor="text1"/>
                <w:sz w:val="24"/>
                <w:szCs w:val="24"/>
                <w:lang w:val="en-US"/>
              </w:rPr>
              <w:t>10-20</w:t>
            </w:r>
          </w:p>
        </w:tc>
        <w:tc>
          <w:tcPr>
            <w:tcW w:w="1590" w:type="dxa"/>
            <w:tcBorders>
              <w:top w:val="single" w:color="auto" w:sz="6" w:space="0"/>
              <w:left w:val="single" w:color="auto" w:sz="6" w:space="0"/>
              <w:bottom w:val="nil"/>
              <w:right w:val="single" w:color="auto" w:sz="6" w:space="0"/>
            </w:tcBorders>
            <w:tcMar>
              <w:left w:w="105" w:type="dxa"/>
              <w:right w:w="105" w:type="dxa"/>
            </w:tcMar>
          </w:tcPr>
          <w:p w:rsidR="3726FF3B" w:rsidRDefault="3726FF3B" w14:paraId="5788F5F7" w14:textId="0CE5984D">
            <w:pPr>
              <w:jc w:val="both"/>
              <w:rPr>
                <w:rFonts w:asciiTheme="minorHAnsi" w:hAnsiTheme="minorHAnsi" w:eastAsiaTheme="minorEastAsia" w:cstheme="minorBidi"/>
                <w:color w:val="000000" w:themeColor="text1"/>
                <w:sz w:val="24"/>
                <w:szCs w:val="24"/>
              </w:rPr>
              <w:pPrChange w:author="H Hijazi" w:date="2023-11-04T21:34:00Z" w:id="380">
                <w:pPr/>
              </w:pPrChange>
            </w:pPr>
            <w:r w:rsidRPr="3726FF3B">
              <w:rPr>
                <w:rFonts w:asciiTheme="minorHAnsi" w:hAnsiTheme="minorHAnsi" w:eastAsiaTheme="minorEastAsia" w:cstheme="minorBidi"/>
                <w:b/>
                <w:bCs/>
                <w:color w:val="000000" w:themeColor="text1"/>
                <w:sz w:val="24"/>
                <w:szCs w:val="24"/>
                <w:lang w:val="en-US"/>
              </w:rPr>
              <w:t>Not null</w:t>
            </w:r>
          </w:p>
        </w:tc>
      </w:tr>
      <w:tr w:rsidR="3726FF3B" w:rsidTr="3726FF3B" w14:paraId="7CE2C7D2" w14:textId="77777777">
        <w:trPr>
          <w:trHeight w:val="69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CAB0DE6" w14:textId="4133D30B">
            <w:pPr>
              <w:jc w:val="both"/>
              <w:rPr>
                <w:rFonts w:asciiTheme="minorHAnsi" w:hAnsiTheme="minorHAnsi" w:eastAsiaTheme="minorEastAsia" w:cstheme="minorBidi"/>
                <w:color w:val="000000" w:themeColor="text1"/>
                <w:sz w:val="24"/>
                <w:szCs w:val="24"/>
              </w:rPr>
              <w:pPrChange w:author="H Hijazi" w:date="2023-11-04T21:34:00Z" w:id="381">
                <w:pPr/>
              </w:pPrChange>
            </w:pPr>
            <w:r w:rsidRPr="3726FF3B">
              <w:rPr>
                <w:rFonts w:asciiTheme="minorHAnsi" w:hAnsiTheme="minorHAnsi" w:eastAsiaTheme="minorEastAsia" w:cstheme="minorBidi"/>
                <w:b/>
                <w:bCs/>
                <w:color w:val="000000" w:themeColor="text1"/>
                <w:sz w:val="24"/>
                <w:szCs w:val="24"/>
                <w:lang w:val="en-US"/>
              </w:rPr>
              <w:t>Exercise</w:t>
            </w:r>
          </w:p>
        </w:tc>
        <w:tc>
          <w:tcPr>
            <w:tcW w:w="1950" w:type="dxa"/>
            <w:tcBorders>
              <w:top w:val="single" w:color="auto" w:sz="6" w:space="0"/>
              <w:left w:val="single" w:color="auto" w:sz="6" w:space="0"/>
              <w:bottom w:val="single" w:color="auto" w:sz="6" w:space="0"/>
              <w:right w:val="nil"/>
            </w:tcBorders>
            <w:tcMar>
              <w:left w:w="105" w:type="dxa"/>
              <w:right w:w="105" w:type="dxa"/>
            </w:tcMar>
          </w:tcPr>
          <w:p w:rsidR="3726FF3B" w:rsidRDefault="3726FF3B" w14:paraId="442C385C" w14:textId="3B2BDF0F">
            <w:pPr>
              <w:jc w:val="both"/>
              <w:rPr>
                <w:rFonts w:asciiTheme="minorHAnsi" w:hAnsiTheme="minorHAnsi" w:eastAsiaTheme="minorEastAsia" w:cstheme="minorBidi"/>
                <w:color w:val="000000" w:themeColor="text1"/>
                <w:sz w:val="24"/>
                <w:szCs w:val="24"/>
              </w:rPr>
              <w:pPrChange w:author="H Hijazi" w:date="2023-11-04T21:34:00Z" w:id="382">
                <w:pPr/>
              </w:pPrChange>
            </w:pPr>
            <w:r w:rsidRPr="3726FF3B">
              <w:rPr>
                <w:rFonts w:asciiTheme="minorHAnsi" w:hAnsiTheme="minorHAnsi" w:eastAsiaTheme="minorEastAsia" w:cstheme="minorBidi"/>
                <w:b/>
                <w:bCs/>
                <w:color w:val="000000" w:themeColor="text1"/>
                <w:sz w:val="24"/>
                <w:szCs w:val="24"/>
                <w:lang w:val="en-US"/>
              </w:rPr>
              <w:t>Text</w:t>
            </w:r>
          </w:p>
        </w:tc>
        <w:tc>
          <w:tcPr>
            <w:tcW w:w="1590" w:type="dxa"/>
            <w:tcBorders>
              <w:top w:val="nil"/>
              <w:left w:val="nil"/>
              <w:bottom w:val="nil"/>
              <w:right w:val="nil"/>
            </w:tcBorders>
            <w:shd w:val="clear" w:color="auto" w:fill="000000" w:themeFill="text1"/>
            <w:tcMar>
              <w:left w:w="105" w:type="dxa"/>
              <w:right w:w="105" w:type="dxa"/>
            </w:tcMar>
          </w:tcPr>
          <w:p w:rsidR="3726FF3B" w:rsidRDefault="3726FF3B" w14:paraId="71FE8774" w14:textId="04120092">
            <w:pPr>
              <w:jc w:val="both"/>
              <w:rPr>
                <w:rFonts w:asciiTheme="minorHAnsi" w:hAnsiTheme="minorHAnsi" w:eastAsiaTheme="minorEastAsia" w:cstheme="minorBidi"/>
                <w:color w:val="000000" w:themeColor="text1"/>
                <w:sz w:val="24"/>
                <w:szCs w:val="24"/>
              </w:rPr>
              <w:pPrChange w:author="H Hijazi" w:date="2023-11-04T21:34:00Z" w:id="383">
                <w:pPr/>
              </w:pPrChange>
            </w:pPr>
          </w:p>
        </w:tc>
        <w:tc>
          <w:tcPr>
            <w:tcW w:w="1590" w:type="dxa"/>
            <w:tcBorders>
              <w:top w:val="nil"/>
              <w:left w:val="nil"/>
              <w:bottom w:val="nil"/>
              <w:right w:val="nil"/>
            </w:tcBorders>
            <w:shd w:val="clear" w:color="auto" w:fill="000000" w:themeFill="text1"/>
            <w:tcMar>
              <w:left w:w="105" w:type="dxa"/>
              <w:right w:w="105" w:type="dxa"/>
            </w:tcMar>
          </w:tcPr>
          <w:p w:rsidR="3726FF3B" w:rsidRDefault="3726FF3B" w14:paraId="3805B106" w14:textId="2B624453">
            <w:pPr>
              <w:jc w:val="both"/>
              <w:rPr>
                <w:rFonts w:asciiTheme="minorHAnsi" w:hAnsiTheme="minorHAnsi" w:eastAsiaTheme="minorEastAsia" w:cstheme="minorBidi"/>
                <w:color w:val="000000" w:themeColor="text1"/>
                <w:sz w:val="24"/>
                <w:szCs w:val="24"/>
              </w:rPr>
              <w:pPrChange w:author="H Hijazi" w:date="2023-11-04T21:34:00Z" w:id="384">
                <w:pPr/>
              </w:pPrChange>
            </w:pPr>
          </w:p>
        </w:tc>
      </w:tr>
      <w:tr w:rsidR="3726FF3B" w:rsidTr="3726FF3B" w14:paraId="7A8A8088" w14:textId="77777777">
        <w:trPr>
          <w:trHeight w:val="825"/>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5D586B7F" w14:textId="666E5079">
            <w:pPr>
              <w:jc w:val="both"/>
              <w:rPr>
                <w:rFonts w:asciiTheme="minorHAnsi" w:hAnsiTheme="minorHAnsi" w:eastAsiaTheme="minorEastAsia" w:cstheme="minorBidi"/>
                <w:color w:val="000000" w:themeColor="text1"/>
                <w:sz w:val="24"/>
                <w:szCs w:val="24"/>
              </w:rPr>
              <w:pPrChange w:author="H Hijazi" w:date="2023-11-04T21:34:00Z" w:id="385">
                <w:pPr/>
              </w:pPrChange>
            </w:pPr>
            <w:r w:rsidRPr="3726FF3B">
              <w:rPr>
                <w:rFonts w:asciiTheme="minorHAnsi" w:hAnsiTheme="minorHAnsi" w:eastAsiaTheme="minorEastAsia" w:cstheme="minorBidi"/>
                <w:b/>
                <w:bCs/>
                <w:color w:val="000000" w:themeColor="text1"/>
                <w:sz w:val="24"/>
                <w:szCs w:val="24"/>
                <w:lang w:val="en-US"/>
              </w:rPr>
              <w:t>Exercise_ID</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33C89993" w14:textId="6040D59E">
            <w:pPr>
              <w:jc w:val="both"/>
              <w:rPr>
                <w:rFonts w:asciiTheme="minorHAnsi" w:hAnsiTheme="minorHAnsi" w:eastAsiaTheme="minorEastAsia" w:cstheme="minorBidi"/>
                <w:color w:val="000000" w:themeColor="text1"/>
                <w:sz w:val="24"/>
                <w:szCs w:val="24"/>
              </w:rPr>
              <w:pPrChange w:author="H Hijazi" w:date="2023-11-04T21:34:00Z" w:id="386">
                <w:pPr/>
              </w:pPrChange>
            </w:pPr>
            <w:r w:rsidRPr="3726FF3B">
              <w:rPr>
                <w:rFonts w:asciiTheme="minorHAnsi" w:hAnsiTheme="minorHAnsi" w:eastAsiaTheme="minorEastAsia" w:cstheme="minorBidi"/>
                <w:b/>
                <w:bCs/>
                <w:color w:val="000000" w:themeColor="text1"/>
                <w:sz w:val="24"/>
                <w:szCs w:val="24"/>
                <w:lang w:val="en-US"/>
              </w:rPr>
              <w:t>Integer</w:t>
            </w:r>
          </w:p>
        </w:tc>
        <w:tc>
          <w:tcPr>
            <w:tcW w:w="1590" w:type="dxa"/>
            <w:tcBorders>
              <w:top w:val="nil"/>
              <w:left w:val="single" w:color="auto" w:sz="6" w:space="0"/>
              <w:bottom w:val="single" w:color="auto" w:sz="6" w:space="0"/>
              <w:right w:val="single" w:color="auto" w:sz="6" w:space="0"/>
            </w:tcBorders>
            <w:tcMar>
              <w:left w:w="105" w:type="dxa"/>
              <w:right w:w="105" w:type="dxa"/>
            </w:tcMar>
          </w:tcPr>
          <w:p w:rsidR="3726FF3B" w:rsidRDefault="3726FF3B" w14:paraId="744F7787" w14:textId="1D1CE014">
            <w:pPr>
              <w:jc w:val="both"/>
              <w:rPr>
                <w:rFonts w:asciiTheme="minorHAnsi" w:hAnsiTheme="minorHAnsi" w:eastAsiaTheme="minorEastAsia" w:cstheme="minorBidi"/>
                <w:color w:val="000000" w:themeColor="text1"/>
                <w:sz w:val="24"/>
                <w:szCs w:val="24"/>
              </w:rPr>
              <w:pPrChange w:author="H Hijazi" w:date="2023-11-04T21:34:00Z" w:id="387">
                <w:pPr/>
              </w:pPrChange>
            </w:pPr>
            <w:r w:rsidRPr="3726FF3B">
              <w:rPr>
                <w:rFonts w:asciiTheme="minorHAnsi" w:hAnsiTheme="minorHAnsi" w:eastAsiaTheme="minorEastAsia" w:cstheme="minorBidi"/>
                <w:b/>
                <w:bCs/>
                <w:color w:val="000000" w:themeColor="text1"/>
                <w:sz w:val="24"/>
                <w:szCs w:val="24"/>
                <w:lang w:val="en-US"/>
              </w:rPr>
              <w:t>1-2</w:t>
            </w:r>
          </w:p>
        </w:tc>
        <w:tc>
          <w:tcPr>
            <w:tcW w:w="1590" w:type="dxa"/>
            <w:tcBorders>
              <w:top w:val="nil"/>
              <w:left w:val="single" w:color="auto" w:sz="6" w:space="0"/>
              <w:bottom w:val="single" w:color="auto" w:sz="6" w:space="0"/>
              <w:right w:val="single" w:color="auto" w:sz="6" w:space="0"/>
            </w:tcBorders>
            <w:tcMar>
              <w:left w:w="105" w:type="dxa"/>
              <w:right w:w="105" w:type="dxa"/>
            </w:tcMar>
          </w:tcPr>
          <w:p w:rsidR="3726FF3B" w:rsidRDefault="3726FF3B" w14:paraId="26247AB2" w14:textId="60A6635C">
            <w:pPr>
              <w:jc w:val="both"/>
              <w:rPr>
                <w:rFonts w:asciiTheme="minorHAnsi" w:hAnsiTheme="minorHAnsi" w:eastAsiaTheme="minorEastAsia" w:cstheme="minorBidi"/>
                <w:color w:val="000000" w:themeColor="text1"/>
                <w:sz w:val="24"/>
                <w:szCs w:val="24"/>
              </w:rPr>
              <w:pPrChange w:author="H Hijazi" w:date="2023-11-04T21:34:00Z" w:id="388">
                <w:pPr/>
              </w:pPrChange>
            </w:pPr>
            <w:r w:rsidRPr="3726FF3B">
              <w:rPr>
                <w:rFonts w:asciiTheme="minorHAnsi" w:hAnsiTheme="minorHAnsi" w:eastAsiaTheme="minorEastAsia" w:cstheme="minorBidi"/>
                <w:b/>
                <w:bCs/>
                <w:color w:val="000000" w:themeColor="text1"/>
                <w:sz w:val="24"/>
                <w:szCs w:val="24"/>
                <w:lang w:val="en-US"/>
              </w:rPr>
              <w:t>Primary Key</w:t>
            </w:r>
          </w:p>
        </w:tc>
      </w:tr>
      <w:tr w:rsidR="3726FF3B" w:rsidTr="3726FF3B" w14:paraId="4EF92CEB" w14:textId="77777777">
        <w:trPr>
          <w:trHeight w:val="84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7B7A3F78" w14:textId="7673FA8A">
            <w:pPr>
              <w:jc w:val="both"/>
              <w:rPr>
                <w:rFonts w:asciiTheme="minorHAnsi" w:hAnsiTheme="minorHAnsi" w:eastAsiaTheme="minorEastAsia" w:cstheme="minorBidi"/>
                <w:color w:val="000000" w:themeColor="text1"/>
                <w:sz w:val="24"/>
                <w:szCs w:val="24"/>
              </w:rPr>
              <w:pPrChange w:author="H Hijazi" w:date="2023-11-04T21:34:00Z" w:id="389">
                <w:pPr/>
              </w:pPrChange>
            </w:pPr>
            <w:r w:rsidRPr="3726FF3B">
              <w:rPr>
                <w:rFonts w:asciiTheme="minorHAnsi" w:hAnsiTheme="minorHAnsi" w:eastAsiaTheme="minorEastAsia" w:cstheme="minorBidi"/>
                <w:b/>
                <w:bCs/>
                <w:color w:val="000000" w:themeColor="text1"/>
                <w:sz w:val="24"/>
                <w:szCs w:val="24"/>
                <w:lang w:val="en-US"/>
              </w:rPr>
              <w:t>Equipment</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07F869EF" w14:textId="77A3A4B2">
            <w:pPr>
              <w:jc w:val="both"/>
              <w:rPr>
                <w:rFonts w:asciiTheme="minorHAnsi" w:hAnsiTheme="minorHAnsi" w:eastAsiaTheme="minorEastAsia" w:cstheme="minorBidi"/>
                <w:color w:val="000000" w:themeColor="text1"/>
                <w:sz w:val="24"/>
                <w:szCs w:val="24"/>
              </w:rPr>
              <w:pPrChange w:author="H Hijazi" w:date="2023-11-04T21:34:00Z" w:id="390">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F2CC1C5" w14:textId="00645BE6">
            <w:pPr>
              <w:jc w:val="both"/>
              <w:rPr>
                <w:rFonts w:asciiTheme="minorHAnsi" w:hAnsiTheme="minorHAnsi" w:eastAsiaTheme="minorEastAsia" w:cstheme="minorBidi"/>
                <w:color w:val="000000" w:themeColor="text1"/>
                <w:sz w:val="24"/>
                <w:szCs w:val="24"/>
              </w:rPr>
              <w:pPrChange w:author="H Hijazi" w:date="2023-11-04T21:34:00Z" w:id="391">
                <w:pPr/>
              </w:pPrChange>
            </w:pPr>
            <w:r w:rsidRPr="3726FF3B">
              <w:rPr>
                <w:rFonts w:asciiTheme="minorHAnsi" w:hAnsiTheme="minorHAnsi" w:eastAsiaTheme="minorEastAsia" w:cstheme="minorBidi"/>
                <w:b/>
                <w:bCs/>
                <w:color w:val="000000" w:themeColor="text1"/>
                <w:sz w:val="24"/>
                <w:szCs w:val="24"/>
                <w:lang w:val="en-US"/>
              </w:rPr>
              <w:t>5-10</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7E9356B" w14:textId="52F717D2">
            <w:pPr>
              <w:jc w:val="both"/>
              <w:rPr>
                <w:rFonts w:asciiTheme="minorHAnsi" w:hAnsiTheme="minorHAnsi" w:eastAsiaTheme="minorEastAsia" w:cstheme="minorBidi"/>
                <w:color w:val="000000" w:themeColor="text1"/>
                <w:sz w:val="24"/>
                <w:szCs w:val="24"/>
              </w:rPr>
              <w:pPrChange w:author="H Hijazi" w:date="2023-11-04T21:34:00Z" w:id="392">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439BF74D" w14:textId="77777777">
        <w:trPr>
          <w:trHeight w:val="96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2A11494" w14:textId="6B6E9CC8">
            <w:pPr>
              <w:jc w:val="both"/>
              <w:rPr>
                <w:rFonts w:asciiTheme="minorHAnsi" w:hAnsiTheme="minorHAnsi" w:eastAsiaTheme="minorEastAsia" w:cstheme="minorBidi"/>
                <w:color w:val="000000" w:themeColor="text1"/>
                <w:sz w:val="24"/>
                <w:szCs w:val="24"/>
              </w:rPr>
              <w:pPrChange w:author="H Hijazi" w:date="2023-11-04T21:34:00Z" w:id="393">
                <w:pPr/>
              </w:pPrChange>
            </w:pPr>
            <w:r w:rsidRPr="3726FF3B">
              <w:rPr>
                <w:rFonts w:asciiTheme="minorHAnsi" w:hAnsiTheme="minorHAnsi" w:eastAsiaTheme="minorEastAsia" w:cstheme="minorBidi"/>
                <w:b/>
                <w:bCs/>
                <w:color w:val="000000" w:themeColor="text1"/>
                <w:sz w:val="24"/>
                <w:szCs w:val="24"/>
                <w:lang w:val="en-US"/>
              </w:rPr>
              <w:t>Difficulty</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6ADF5029" w14:textId="22557FA9">
            <w:pPr>
              <w:jc w:val="both"/>
              <w:rPr>
                <w:rFonts w:asciiTheme="minorHAnsi" w:hAnsiTheme="minorHAnsi" w:eastAsiaTheme="minorEastAsia" w:cstheme="minorBidi"/>
                <w:color w:val="000000" w:themeColor="text1"/>
                <w:sz w:val="24"/>
                <w:szCs w:val="24"/>
              </w:rPr>
              <w:pPrChange w:author="H Hijazi" w:date="2023-11-04T21:34:00Z" w:id="394">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7913897D" w14:textId="7E8C4E07">
            <w:pPr>
              <w:jc w:val="both"/>
              <w:rPr>
                <w:rFonts w:asciiTheme="minorHAnsi" w:hAnsiTheme="minorHAnsi" w:eastAsiaTheme="minorEastAsia" w:cstheme="minorBidi"/>
                <w:color w:val="000000" w:themeColor="text1"/>
                <w:sz w:val="24"/>
                <w:szCs w:val="24"/>
              </w:rPr>
              <w:pPrChange w:author="H Hijazi" w:date="2023-11-04T21:34:00Z" w:id="395">
                <w:pPr/>
              </w:pPrChange>
            </w:pPr>
            <w:r w:rsidRPr="3726FF3B">
              <w:rPr>
                <w:rFonts w:asciiTheme="minorHAnsi" w:hAnsiTheme="minorHAnsi" w:eastAsiaTheme="minorEastAsia" w:cstheme="minorBidi"/>
                <w:b/>
                <w:bCs/>
                <w:color w:val="000000" w:themeColor="text1"/>
                <w:sz w:val="24"/>
                <w:szCs w:val="24"/>
                <w:lang w:val="en-US"/>
              </w:rPr>
              <w:t>5-15</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1E93E8F4" w14:textId="1EB10793">
            <w:pPr>
              <w:jc w:val="both"/>
              <w:rPr>
                <w:rFonts w:asciiTheme="minorHAnsi" w:hAnsiTheme="minorHAnsi" w:eastAsiaTheme="minorEastAsia" w:cstheme="minorBidi"/>
                <w:color w:val="000000" w:themeColor="text1"/>
                <w:sz w:val="24"/>
                <w:szCs w:val="24"/>
              </w:rPr>
              <w:pPrChange w:author="H Hijazi" w:date="2023-11-04T21:34:00Z" w:id="396">
                <w:pPr/>
              </w:pPrChange>
            </w:pPr>
            <w:r w:rsidRPr="3726FF3B">
              <w:rPr>
                <w:rFonts w:asciiTheme="minorHAnsi" w:hAnsiTheme="minorHAnsi" w:eastAsiaTheme="minorEastAsia" w:cstheme="minorBidi"/>
                <w:b/>
                <w:bCs/>
                <w:color w:val="000000" w:themeColor="text1"/>
                <w:sz w:val="24"/>
                <w:szCs w:val="24"/>
                <w:lang w:val="en-US"/>
              </w:rPr>
              <w:t>None</w:t>
            </w:r>
          </w:p>
        </w:tc>
      </w:tr>
      <w:tr w:rsidR="3726FF3B" w:rsidTr="3726FF3B" w14:paraId="519AC0F5" w14:textId="77777777">
        <w:trPr>
          <w:trHeight w:val="840"/>
        </w:trPr>
        <w:tc>
          <w:tcPr>
            <w:tcW w:w="1665"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63E7E152" w14:textId="0331A69C">
            <w:pPr>
              <w:jc w:val="both"/>
              <w:rPr>
                <w:rFonts w:asciiTheme="minorHAnsi" w:hAnsiTheme="minorHAnsi" w:eastAsiaTheme="minorEastAsia" w:cstheme="minorBidi"/>
                <w:color w:val="000000" w:themeColor="text1"/>
                <w:sz w:val="24"/>
                <w:szCs w:val="24"/>
              </w:rPr>
              <w:pPrChange w:author="H Hijazi" w:date="2023-11-04T21:34:00Z" w:id="397">
                <w:pPr/>
              </w:pPrChange>
            </w:pPr>
            <w:r w:rsidRPr="3726FF3B">
              <w:rPr>
                <w:rFonts w:asciiTheme="minorHAnsi" w:hAnsiTheme="minorHAnsi" w:eastAsiaTheme="minorEastAsia" w:cstheme="minorBidi"/>
                <w:b/>
                <w:bCs/>
                <w:color w:val="000000" w:themeColor="text1"/>
                <w:sz w:val="24"/>
                <w:szCs w:val="24"/>
                <w:lang w:val="en-US"/>
              </w:rPr>
              <w:t>Day</w:t>
            </w:r>
          </w:p>
        </w:tc>
        <w:tc>
          <w:tcPr>
            <w:tcW w:w="195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213838E6" w14:textId="53D486CF">
            <w:pPr>
              <w:jc w:val="both"/>
              <w:rPr>
                <w:rFonts w:asciiTheme="minorHAnsi" w:hAnsiTheme="minorHAnsi" w:eastAsiaTheme="minorEastAsia" w:cstheme="minorBidi"/>
                <w:color w:val="000000" w:themeColor="text1"/>
                <w:sz w:val="24"/>
                <w:szCs w:val="24"/>
              </w:rPr>
              <w:pPrChange w:author="H Hijazi" w:date="2023-11-04T21:34:00Z" w:id="398">
                <w:pPr/>
              </w:pPrChange>
            </w:pPr>
            <w:r w:rsidRPr="3726FF3B">
              <w:rPr>
                <w:rFonts w:asciiTheme="minorHAnsi" w:hAnsiTheme="minorHAnsi" w:eastAsiaTheme="minorEastAsia" w:cstheme="minorBidi"/>
                <w:b/>
                <w:bCs/>
                <w:color w:val="000000" w:themeColor="text1"/>
                <w:sz w:val="24"/>
                <w:szCs w:val="24"/>
                <w:lang w:val="en-US"/>
              </w:rPr>
              <w:t>Alphanumeric Text</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30E25F77" w14:textId="047A49F6">
            <w:pPr>
              <w:jc w:val="both"/>
              <w:rPr>
                <w:rFonts w:asciiTheme="minorHAnsi" w:hAnsiTheme="minorHAnsi" w:eastAsiaTheme="minorEastAsia" w:cstheme="minorBidi"/>
                <w:color w:val="000000" w:themeColor="text1"/>
                <w:sz w:val="24"/>
                <w:szCs w:val="24"/>
              </w:rPr>
              <w:pPrChange w:author="H Hijazi" w:date="2023-11-04T21:34:00Z" w:id="399">
                <w:pPr/>
              </w:pPrChange>
            </w:pPr>
            <w:r w:rsidRPr="3726FF3B">
              <w:rPr>
                <w:rFonts w:asciiTheme="minorHAnsi" w:hAnsiTheme="minorHAnsi" w:eastAsiaTheme="minorEastAsia" w:cstheme="minorBidi"/>
                <w:b/>
                <w:bCs/>
                <w:color w:val="000000" w:themeColor="text1"/>
                <w:sz w:val="24"/>
                <w:szCs w:val="24"/>
                <w:lang w:val="en-US"/>
              </w:rPr>
              <w:t>7</w:t>
            </w:r>
          </w:p>
        </w:tc>
        <w:tc>
          <w:tcPr>
            <w:tcW w:w="1590" w:type="dxa"/>
            <w:tcBorders>
              <w:top w:val="single" w:color="auto" w:sz="6" w:space="0"/>
              <w:left w:val="single" w:color="auto" w:sz="6" w:space="0"/>
              <w:bottom w:val="single" w:color="auto" w:sz="6" w:space="0"/>
              <w:right w:val="single" w:color="auto" w:sz="6" w:space="0"/>
            </w:tcBorders>
            <w:tcMar>
              <w:left w:w="105" w:type="dxa"/>
              <w:right w:w="105" w:type="dxa"/>
            </w:tcMar>
          </w:tcPr>
          <w:p w:rsidR="3726FF3B" w:rsidRDefault="3726FF3B" w14:paraId="4B9D1B5E" w14:textId="6889ED3C">
            <w:pPr>
              <w:jc w:val="both"/>
              <w:rPr>
                <w:rFonts w:asciiTheme="minorHAnsi" w:hAnsiTheme="minorHAnsi" w:eastAsiaTheme="minorEastAsia" w:cstheme="minorBidi"/>
                <w:color w:val="000000" w:themeColor="text1"/>
                <w:sz w:val="24"/>
                <w:szCs w:val="24"/>
              </w:rPr>
              <w:pPrChange w:author="H Hijazi" w:date="2023-11-04T21:34:00Z" w:id="400">
                <w:pPr/>
              </w:pPrChange>
            </w:pPr>
            <w:r w:rsidRPr="3726FF3B">
              <w:rPr>
                <w:rFonts w:asciiTheme="minorHAnsi" w:hAnsiTheme="minorHAnsi" w:eastAsiaTheme="minorEastAsia" w:cstheme="minorBidi"/>
                <w:b/>
                <w:bCs/>
                <w:color w:val="000000" w:themeColor="text1"/>
                <w:sz w:val="24"/>
                <w:szCs w:val="24"/>
                <w:lang w:val="en-US"/>
              </w:rPr>
              <w:t>None</w:t>
            </w:r>
          </w:p>
        </w:tc>
      </w:tr>
    </w:tbl>
    <w:p w:rsidR="3726FF3B" w:rsidP="21C863CE" w:rsidRDefault="5EA10E28" w14:paraId="27387D94" w14:textId="3328266A">
      <w:pPr>
        <w:pStyle w:val="Heading1"/>
        <w:jc w:val="both"/>
        <w:pPrChange w:author="H Hijazi" w:date="2023-11-04T21:34:00Z" w:id="401">
          <w:pPr>
            <w:pStyle w:val="Heading1"/>
          </w:pPr>
        </w:pPrChange>
      </w:pPr>
      <w:bookmarkStart w:name="_Toc1697171015" w:id="402"/>
      <w:bookmarkStart w:name="_Toc2049102120" w:id="821419899"/>
      <w:r w:rsidR="21C863CE">
        <w:rPr/>
        <w:t>Object diagrams and class definitions</w:t>
      </w:r>
      <w:bookmarkEnd w:id="402"/>
      <w:bookmarkEnd w:id="821419899"/>
    </w:p>
    <w:p w:rsidR="25CBB3E7" w:rsidRDefault="25CBB3E7" w14:paraId="43617A74" w14:textId="76C190E4">
      <w:pPr>
        <w:jc w:val="both"/>
        <w:pPrChange w:author="H Hijazi" w:date="2023-11-04T21:34:00Z" w:id="404">
          <w:pPr/>
        </w:pPrChange>
      </w:pPr>
    </w:p>
    <w:p w:rsidR="3726FF3B" w:rsidP="21C863CE" w:rsidRDefault="3726FF3B" w14:paraId="11CE6375" w14:textId="470C6F85">
      <w:pPr>
        <w:pStyle w:val="ListParagraph"/>
        <w:numPr>
          <w:ilvl w:val="0"/>
          <w:numId w:val="6"/>
        </w:numPr>
        <w:jc w:val="both"/>
        <w:rPr/>
      </w:pPr>
      <w:r w:rsidR="21C863CE">
        <w:rPr/>
        <w:t>A function for switching between different frames in my tkinter GUI</w:t>
      </w:r>
    </w:p>
    <w:p w:rsidR="3726FF3B" w:rsidP="21C863CE" w:rsidRDefault="3726FF3B" w14:paraId="4334AD90" w14:textId="11B7BEE9">
      <w:pPr>
        <w:pStyle w:val="ListParagraph"/>
        <w:numPr>
          <w:ilvl w:val="0"/>
          <w:numId w:val="6"/>
        </w:numPr>
        <w:jc w:val="both"/>
        <w:rPr/>
      </w:pPr>
      <w:r w:rsidR="21C863CE">
        <w:rPr/>
        <w:t xml:space="preserve">A function for creating the buttons that switches between the frames. </w:t>
      </w:r>
      <w:r w:rsidR="21C863CE">
        <w:rPr/>
        <w:t>It’s</w:t>
      </w:r>
      <w:r w:rsidR="21C863CE">
        <w:rPr/>
        <w:t xml:space="preserve"> a dynamic function that uses a dictionary to create buttons based on an array of names at the start of the code that defines all the buttons’ names</w:t>
      </w:r>
    </w:p>
    <w:p w:rsidR="3726FF3B" w:rsidP="21C863CE" w:rsidRDefault="3726FF3B" w14:paraId="482A910E" w14:textId="1CF15C49">
      <w:pPr>
        <w:pStyle w:val="ListParagraph"/>
        <w:numPr>
          <w:ilvl w:val="0"/>
          <w:numId w:val="6"/>
        </w:numPr>
        <w:jc w:val="both"/>
        <w:rPr/>
      </w:pPr>
      <w:r w:rsidR="21C863CE">
        <w:rPr/>
        <w:t>A function called “main” that iterates through a certain folder on local storage looking for a certain file and returns that file path</w:t>
      </w:r>
    </w:p>
    <w:p w:rsidR="3726FF3B" w:rsidP="21C863CE" w:rsidRDefault="3726FF3B" w14:paraId="05822834" w14:textId="400BB398">
      <w:pPr>
        <w:pStyle w:val="ListParagraph"/>
        <w:numPr>
          <w:ilvl w:val="0"/>
          <w:numId w:val="6"/>
        </w:numPr>
        <w:jc w:val="both"/>
        <w:rPr/>
      </w:pPr>
      <w:r w:rsidR="21C863CE">
        <w:rPr/>
        <w:t>Two functions for scraping images from the internet and saving them to local storage</w:t>
      </w:r>
    </w:p>
    <w:p w:rsidR="3726FF3B" w:rsidP="21C863CE" w:rsidRDefault="3726FF3B" w14:paraId="7047CD71" w14:textId="1C12DBBF">
      <w:pPr>
        <w:pStyle w:val="ListParagraph"/>
        <w:numPr>
          <w:ilvl w:val="0"/>
          <w:numId w:val="6"/>
        </w:numPr>
        <w:jc w:val="both"/>
        <w:rPr/>
      </w:pPr>
      <w:r w:rsidR="21C863CE">
        <w:rPr/>
        <w:t>A class to display random auto generated workouts in Tkinter GUI which is dynamic so can be edited based on the user’s requirements</w:t>
      </w:r>
    </w:p>
    <w:p w:rsidR="3726FF3B" w:rsidP="21C863CE" w:rsidRDefault="3726FF3B" w14:paraId="69B0E9B5" w14:textId="404826F2">
      <w:pPr>
        <w:pStyle w:val="ListParagraph"/>
        <w:numPr>
          <w:ilvl w:val="0"/>
          <w:numId w:val="6"/>
        </w:numPr>
        <w:jc w:val="both"/>
        <w:rPr/>
      </w:pPr>
      <w:r w:rsidR="21C863CE">
        <w:rPr/>
        <w:t>A class to create a dynamic Treeview display of all the exercises available that can be modified and changed based on the user’s needs</w:t>
      </w:r>
    </w:p>
    <w:p w:rsidR="3726FF3B" w:rsidP="21C863CE" w:rsidRDefault="3726FF3B" w14:paraId="7CF45EE9" w14:textId="00A4BF2C">
      <w:pPr>
        <w:pStyle w:val="ListParagraph"/>
        <w:numPr>
          <w:ilvl w:val="0"/>
          <w:numId w:val="6"/>
        </w:numPr>
        <w:jc w:val="both"/>
        <w:rPr/>
      </w:pPr>
      <w:r w:rsidR="21C863CE">
        <w:rPr/>
        <w:t xml:space="preserve">A class for creating GIFs in Tkinter. I use this throughout multiple parts of my code so a separate class for it is </w:t>
      </w:r>
      <w:r w:rsidR="21C863CE">
        <w:rPr/>
        <w:t>a good idea</w:t>
      </w:r>
    </w:p>
    <w:p w:rsidR="3726FF3B" w:rsidP="21C863CE" w:rsidRDefault="3726FF3B" w14:paraId="56235C95" w14:textId="17C9E152">
      <w:pPr>
        <w:pStyle w:val="ListParagraph"/>
        <w:numPr>
          <w:ilvl w:val="0"/>
          <w:numId w:val="6"/>
        </w:numPr>
        <w:jc w:val="both"/>
        <w:rPr/>
      </w:pPr>
      <w:r w:rsidR="21C863CE">
        <w:rPr/>
        <w:t>A class for displaying specific exercise information and a check button to mark when the exercise is done which automatically sends the user to a page where they can record their exercise</w:t>
      </w:r>
    </w:p>
    <w:p w:rsidR="3726FF3B" w:rsidP="21C863CE" w:rsidRDefault="3726FF3B" w14:paraId="36ED9E33" w14:textId="566A4D35">
      <w:pPr>
        <w:pStyle w:val="ListParagraph"/>
        <w:numPr>
          <w:ilvl w:val="0"/>
          <w:numId w:val="6"/>
        </w:numPr>
        <w:jc w:val="both"/>
        <w:rPr/>
      </w:pPr>
      <w:r w:rsidR="21C863CE">
        <w:rPr/>
        <w:t>A class for connecting to my google sheets and manipulating it through my tkinter code</w:t>
      </w:r>
    </w:p>
    <w:p w:rsidR="3726FF3B" w:rsidP="21C863CE" w:rsidRDefault="3726FF3B" w14:paraId="049902F5" w14:textId="5702BDEF">
      <w:pPr>
        <w:pStyle w:val="ListParagraph"/>
        <w:numPr>
          <w:ilvl w:val="0"/>
          <w:numId w:val="6"/>
        </w:numPr>
        <w:jc w:val="both"/>
        <w:rPr/>
      </w:pPr>
      <w:r w:rsidR="21C863CE">
        <w:rPr/>
        <w:t xml:space="preserve">A class to </w:t>
      </w:r>
      <w:r w:rsidR="21C863CE">
        <w:rPr/>
        <w:t>represent</w:t>
      </w:r>
      <w:r w:rsidR="21C863CE">
        <w:rPr/>
        <w:t xml:space="preserve"> the calendar display</w:t>
      </w:r>
    </w:p>
    <w:p w:rsidR="3726FF3B" w:rsidP="21C863CE" w:rsidRDefault="3726FF3B" w14:paraId="6BBB31FF" w14:textId="5B28B431">
      <w:pPr>
        <w:pStyle w:val="ListParagraph"/>
        <w:numPr>
          <w:ilvl w:val="0"/>
          <w:numId w:val="6"/>
        </w:numPr>
        <w:jc w:val="both"/>
        <w:rPr/>
      </w:pPr>
      <w:r w:rsidR="21C863CE">
        <w:rPr/>
        <w:t xml:space="preserve">A class to represented caloric manipulation, inputting a meal and getting the graph split and food-calorie split. The calculations are accurate </w:t>
      </w:r>
      <w:r w:rsidR="21C863CE">
        <w:rPr/>
        <w:t>upto</w:t>
      </w:r>
      <w:r w:rsidR="21C863CE">
        <w:rPr/>
        <w:t xml:space="preserve"> the point of the API I am using. I might implement the fitness </w:t>
      </w:r>
      <w:r w:rsidR="21C863CE">
        <w:rPr/>
        <w:t>pal</w:t>
      </w:r>
      <w:r w:rsidR="21C863CE">
        <w:rPr/>
        <w:t xml:space="preserve"> database but since it may take too long that may be outside the scope of the project.</w:t>
      </w:r>
    </w:p>
    <w:p w:rsidR="3726FF3B" w:rsidP="21C863CE" w:rsidRDefault="5EA10E28" w14:paraId="74C877CB" w14:textId="4C4254EA">
      <w:pPr>
        <w:pStyle w:val="Heading1"/>
        <w:jc w:val="both"/>
      </w:pPr>
      <w:bookmarkStart w:name="_Toc425393689" w:id="417"/>
      <w:bookmarkStart w:name="_Toc1681697374" w:id="1603758102"/>
      <w:r w:rsidR="21C863CE">
        <w:rPr/>
        <w:t>Data Structures</w:t>
      </w:r>
      <w:bookmarkEnd w:id="417"/>
      <w:bookmarkEnd w:id="1603758102"/>
    </w:p>
    <w:p w:rsidR="25CBB3E7" w:rsidP="21C863CE" w:rsidRDefault="5EA10E28" w14:paraId="191E32C1" w14:textId="7FB00E8C">
      <w:pPr>
        <w:pStyle w:val="ListParagraph"/>
        <w:numPr>
          <w:ilvl w:val="0"/>
          <w:numId w:val="5"/>
        </w:numPr>
        <w:jc w:val="both"/>
        <w:rPr/>
      </w:pPr>
      <w:r w:rsidR="21C863CE">
        <w:rPr/>
        <w:t>Stack:</w:t>
      </w:r>
    </w:p>
    <w:p w:rsidR="5EA10E28" w:rsidP="21C863CE" w:rsidRDefault="5EA10E28" w14:paraId="593DCB02" w14:textId="36EF27AD">
      <w:pPr>
        <w:pStyle w:val="ListParagraph"/>
        <w:numPr>
          <w:ilvl w:val="1"/>
          <w:numId w:val="5"/>
        </w:numPr>
        <w:jc w:val="both"/>
        <w:rPr/>
      </w:pPr>
      <w:r w:rsidR="21C863CE">
        <w:rPr/>
        <w:t>History of workouts – first entry put in is the last one to be displayed</w:t>
      </w:r>
    </w:p>
    <w:p w:rsidR="25CBB3E7" w:rsidP="21C863CE" w:rsidRDefault="5EA10E28" w14:paraId="52AB8B7F" w14:textId="0F9B01D1">
      <w:pPr>
        <w:pStyle w:val="ListParagraph"/>
        <w:numPr>
          <w:ilvl w:val="0"/>
          <w:numId w:val="5"/>
        </w:numPr>
        <w:jc w:val="both"/>
        <w:rPr/>
      </w:pPr>
      <w:r w:rsidR="21C863CE">
        <w:rPr/>
        <w:t>Sqlite3 database</w:t>
      </w:r>
    </w:p>
    <w:p w:rsidR="5EA10E28" w:rsidP="21C863CE" w:rsidRDefault="5EA10E28" w14:paraId="43AB0705" w14:textId="3DA1A553">
      <w:pPr>
        <w:pStyle w:val="ListParagraph"/>
        <w:numPr>
          <w:ilvl w:val="1"/>
          <w:numId w:val="5"/>
        </w:numPr>
        <w:jc w:val="both"/>
        <w:rPr/>
      </w:pPr>
      <w:r w:rsidR="21C863CE">
        <w:rPr/>
        <w:t>To save all the workouts, exercises and be updated</w:t>
      </w:r>
    </w:p>
    <w:p w:rsidR="5EA10E28" w:rsidP="21C863CE" w:rsidRDefault="5EA10E28" w14:paraId="3CB093AA" w14:textId="641CBC87">
      <w:pPr>
        <w:pStyle w:val="ListParagraph"/>
        <w:numPr>
          <w:ilvl w:val="0"/>
          <w:numId w:val="5"/>
        </w:numPr>
        <w:jc w:val="both"/>
        <w:rPr/>
      </w:pPr>
      <w:r w:rsidR="21C863CE">
        <w:rPr/>
        <w:t>Dictionary</w:t>
      </w:r>
    </w:p>
    <w:p w:rsidR="5EA10E28" w:rsidP="21C863CE" w:rsidRDefault="5EA10E28" w14:paraId="02E39541" w14:textId="3672AD9C">
      <w:pPr>
        <w:pStyle w:val="ListParagraph"/>
        <w:numPr>
          <w:ilvl w:val="1"/>
          <w:numId w:val="5"/>
        </w:numPr>
        <w:jc w:val="both"/>
        <w:rPr/>
      </w:pPr>
      <w:r w:rsidR="21C863CE">
        <w:rPr/>
        <w:t>To hold the entry and label widgets in the treeview frame of the GUI</w:t>
      </w:r>
    </w:p>
    <w:p w:rsidR="5EA10E28" w:rsidP="21C863CE" w:rsidRDefault="5EA10E28" w14:paraId="4304D106" w14:textId="3DF08696">
      <w:pPr>
        <w:pStyle w:val="ListParagraph"/>
        <w:numPr>
          <w:ilvl w:val="1"/>
          <w:numId w:val="5"/>
        </w:numPr>
        <w:jc w:val="both"/>
        <w:rPr/>
      </w:pPr>
      <w:r w:rsidR="21C863CE">
        <w:rPr/>
        <w:t>To hold the buttons to switch between the frames in the GUI</w:t>
      </w:r>
    </w:p>
    <w:p w:rsidR="25CBB3E7" w:rsidP="21C863CE" w:rsidRDefault="5EA10E28" w14:paraId="33E9112A" w14:textId="65D32E6D">
      <w:pPr>
        <w:pStyle w:val="ListParagraph"/>
        <w:numPr>
          <w:ilvl w:val="0"/>
          <w:numId w:val="5"/>
        </w:numPr>
        <w:jc w:val="both"/>
        <w:rPr/>
      </w:pPr>
      <w:r w:rsidR="21C863CE">
        <w:rPr/>
        <w:t>Queue</w:t>
      </w:r>
    </w:p>
    <w:p w:rsidR="5EA10E28" w:rsidP="21C863CE" w:rsidRDefault="5EA10E28" w14:paraId="6EA85282" w14:textId="453EC185">
      <w:pPr>
        <w:pStyle w:val="ListParagraph"/>
        <w:numPr>
          <w:ilvl w:val="1"/>
          <w:numId w:val="5"/>
        </w:numPr>
        <w:jc w:val="both"/>
        <w:rPr/>
      </w:pPr>
      <w:r w:rsidR="21C863CE">
        <w:rPr/>
        <w:t>The array that holds the information for the profile – the first information is the first one displayed [left-most or uppermost depending on positioning of information on the page]</w:t>
      </w:r>
    </w:p>
    <w:p w:rsidR="25CBB3E7" w:rsidP="21C863CE" w:rsidRDefault="5EA10E28" w14:paraId="0CFA7081" w14:textId="7EDDDDE5">
      <w:pPr>
        <w:pStyle w:val="Heading1"/>
        <w:jc w:val="both"/>
      </w:pPr>
      <w:bookmarkStart w:name="_Toc1401911470" w:id="428"/>
      <w:bookmarkStart w:name="_Toc1081042680" w:id="1248116907"/>
      <w:r w:rsidR="21C863CE">
        <w:rPr/>
        <w:t>File Organisation</w:t>
      </w:r>
      <w:bookmarkEnd w:id="428"/>
      <w:bookmarkEnd w:id="1248116907"/>
    </w:p>
    <w:p w:rsidR="25CBB3E7" w:rsidP="21C863CE" w:rsidRDefault="25CBB3E7" w14:paraId="720984BB" w14:textId="0EF1D37A">
      <w:pPr>
        <w:pStyle w:val="ListParagraph"/>
        <w:numPr>
          <w:ilvl w:val="0"/>
          <w:numId w:val="3"/>
        </w:numPr>
        <w:jc w:val="both"/>
        <w:rPr>
          <w:rFonts w:ascii="Arial" w:hAnsi="Arial" w:eastAsia="Arial" w:cs="Arial"/>
        </w:rPr>
      </w:pPr>
      <w:r w:rsidRPr="21C863CE" w:rsidR="21C863CE">
        <w:rPr>
          <w:rFonts w:ascii="Arial" w:hAnsi="Arial" w:eastAsia="Arial" w:cs="Arial"/>
        </w:rPr>
        <w:t xml:space="preserve">There is a nea.json file to link my code to my google sheets. </w:t>
      </w:r>
    </w:p>
    <w:p w:rsidR="25CBB3E7" w:rsidP="21C863CE" w:rsidRDefault="5EA10E28" w14:paraId="26F2E2A1" w14:textId="2A499FDF">
      <w:pPr>
        <w:pStyle w:val="ListParagraph"/>
        <w:numPr>
          <w:ilvl w:val="0"/>
          <w:numId w:val="3"/>
        </w:numPr>
        <w:jc w:val="both"/>
        <w:rPr/>
      </w:pPr>
      <w:r w:rsidRPr="21C863CE" w:rsidR="21C863CE">
        <w:rPr>
          <w:rFonts w:ascii="Arial" w:hAnsi="Arial" w:eastAsia="Arial" w:cs="Arial"/>
        </w:rPr>
        <w:t>There is a folder of images and gifs scraped and saved locally to the disk</w:t>
      </w:r>
    </w:p>
    <w:p w:rsidR="25CBB3E7" w:rsidP="21C863CE" w:rsidRDefault="5EA10E28" w14:paraId="46DEC588" w14:textId="0E0D2DA3">
      <w:pPr>
        <w:pStyle w:val="Heading1"/>
        <w:jc w:val="both"/>
      </w:pPr>
      <w:bookmarkStart w:name="_Toc313866404" w:id="432"/>
      <w:bookmarkStart w:name="_Toc909603193" w:id="1004146575"/>
      <w:r w:rsidR="21C863CE">
        <w:rPr/>
        <w:t>APIs used</w:t>
      </w:r>
      <w:bookmarkEnd w:id="432"/>
      <w:bookmarkEnd w:id="1004146575"/>
    </w:p>
    <w:p w:rsidR="25CBB3E7" w:rsidP="21C863CE" w:rsidRDefault="25CBB3E7" w14:paraId="077B969C" w14:textId="2A311218">
      <w:pPr>
        <w:pStyle w:val="ListParagraph"/>
        <w:numPr>
          <w:ilvl w:val="0"/>
          <w:numId w:val="2"/>
        </w:numPr>
        <w:jc w:val="both"/>
        <w:rPr/>
      </w:pPr>
      <w:r w:rsidR="21C863CE">
        <w:rPr/>
        <w:t>Nutrition API</w:t>
      </w:r>
    </w:p>
    <w:p w:rsidR="25CBB3E7" w:rsidP="21C863CE" w:rsidRDefault="25CBB3E7" w14:paraId="38FB6BEA" w14:textId="7790129C">
      <w:pPr>
        <w:pStyle w:val="ListParagraph"/>
        <w:numPr>
          <w:ilvl w:val="0"/>
          <w:numId w:val="2"/>
        </w:numPr>
        <w:jc w:val="both"/>
        <w:rPr/>
      </w:pPr>
      <w:r w:rsidR="21C863CE">
        <w:rPr/>
        <w:t>Exercise API</w:t>
      </w:r>
    </w:p>
    <w:p w:rsidR="25CBB3E7" w:rsidP="21C863CE" w:rsidRDefault="25CBB3E7" w14:paraId="45E3251B" w14:textId="6EFA0291">
      <w:pPr>
        <w:pStyle w:val="ListParagraph"/>
        <w:numPr>
          <w:ilvl w:val="0"/>
          <w:numId w:val="2"/>
        </w:numPr>
        <w:jc w:val="both"/>
        <w:rPr/>
      </w:pPr>
      <w:r w:rsidR="21C863CE">
        <w:rPr/>
        <w:t>Calories burned API</w:t>
      </w:r>
    </w:p>
    <w:p w:rsidR="25CBB3E7" w:rsidP="21C863CE" w:rsidRDefault="5EA10E28" w14:paraId="5F3E62E5" w14:textId="0EC982CD">
      <w:pPr>
        <w:pStyle w:val="Heading1"/>
        <w:jc w:val="both"/>
        <w:rPr>
          <w:rFonts w:ascii="Arial" w:hAnsi="Arial" w:eastAsia="Arial" w:cs="Arial"/>
        </w:rPr>
      </w:pPr>
      <w:bookmarkStart w:name="_Toc737830062" w:id="438"/>
      <w:bookmarkStart w:name="_Toc860104829" w:id="1653619412"/>
      <w:r w:rsidR="21C863CE">
        <w:rPr/>
        <w:t>Entity-relationship diagram</w:t>
      </w:r>
      <w:bookmarkEnd w:id="438"/>
      <w:bookmarkEnd w:id="1653619412"/>
    </w:p>
    <w:p w:rsidR="25CBB3E7" w:rsidP="183446C3" w:rsidRDefault="25CBB3E7" w14:paraId="044F16DD" w14:textId="2152440B" w14:noSpellErr="1">
      <w:pPr>
        <w:pStyle w:val="Normal"/>
      </w:pPr>
      <w:r>
        <w:drawing>
          <wp:inline wp14:editId="2AE900B5" wp14:anchorId="47269503">
            <wp:extent cx="5248276" cy="4056479"/>
            <wp:effectExtent l="0" t="0" r="0" b="1270"/>
            <wp:docPr id="1506956499" name="Picture 1506956499" title=""/>
            <wp:cNvGraphicFramePr>
              <a:graphicFrameLocks noChangeAspect="1"/>
            </wp:cNvGraphicFramePr>
            <a:graphic>
              <a:graphicData uri="http://schemas.openxmlformats.org/drawingml/2006/picture">
                <pic:pic>
                  <pic:nvPicPr>
                    <pic:cNvPr id="0" name="Picture 1506956499"/>
                    <pic:cNvPicPr/>
                  </pic:nvPicPr>
                  <pic:blipFill>
                    <a:blip r:embed="Rf9f74c9c397743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48276" cy="4056479"/>
                    </a:xfrm>
                    <a:prstGeom prst="rect">
                      <a:avLst/>
                    </a:prstGeom>
                  </pic:spPr>
                </pic:pic>
              </a:graphicData>
            </a:graphic>
          </wp:inline>
        </w:drawing>
      </w:r>
    </w:p>
    <w:p w:rsidR="5EA10E28" w:rsidP="183446C3" w:rsidRDefault="5EA10E28" w14:paraId="02CB7DC3" w14:textId="249C52E4">
      <w:pPr>
        <w:pStyle w:val="Normal"/>
        <w:jc w:val="both"/>
      </w:pPr>
      <w:r>
        <w:drawing>
          <wp:inline wp14:editId="159E1501" wp14:anchorId="3BAAAD64">
            <wp:extent cx="5251268" cy="4102554"/>
            <wp:effectExtent l="0" t="0" r="0" b="0"/>
            <wp:docPr id="1676669945" name="" title=""/>
            <wp:cNvGraphicFramePr>
              <a:graphicFrameLocks noChangeAspect="1"/>
            </wp:cNvGraphicFramePr>
            <a:graphic>
              <a:graphicData uri="http://schemas.openxmlformats.org/drawingml/2006/picture">
                <pic:pic>
                  <pic:nvPicPr>
                    <pic:cNvPr id="0" name=""/>
                    <pic:cNvPicPr/>
                  </pic:nvPicPr>
                  <pic:blipFill>
                    <a:blip r:embed="Rac491f1d0ced4d31">
                      <a:extLst>
                        <a:ext xmlns:a="http://schemas.openxmlformats.org/drawingml/2006/main" uri="{28A0092B-C50C-407E-A947-70E740481C1C}">
                          <a14:useLocalDpi val="0"/>
                        </a:ext>
                      </a:extLst>
                    </a:blip>
                    <a:stretch>
                      <a:fillRect/>
                    </a:stretch>
                  </pic:blipFill>
                  <pic:spPr>
                    <a:xfrm>
                      <a:off x="0" y="0"/>
                      <a:ext cx="5251268" cy="4102554"/>
                    </a:xfrm>
                    <a:prstGeom prst="rect">
                      <a:avLst/>
                    </a:prstGeom>
                  </pic:spPr>
                </pic:pic>
              </a:graphicData>
            </a:graphic>
          </wp:inline>
        </w:drawing>
      </w:r>
    </w:p>
    <w:p w:rsidR="5EA10E28" w:rsidP="21C863CE" w:rsidRDefault="5EA10E28" w14:paraId="13306A9E" w14:textId="54F1CB63">
      <w:pPr>
        <w:pStyle w:val="Heading1"/>
        <w:jc w:val="both"/>
        <w:pPrChange w:author="H Hijazi" w:date="2023-11-04T21:34:00Z" w:id="442">
          <w:pPr>
            <w:pStyle w:val="Heading1"/>
          </w:pPr>
        </w:pPrChange>
      </w:pPr>
      <w:bookmarkStart w:name="_Toc786229774" w:id="443"/>
      <w:bookmarkStart w:name="_Toc611312364" w:id="398144675"/>
      <w:r w:rsidR="21C863CE">
        <w:rPr/>
        <w:t>Normalised database tables</w:t>
      </w:r>
      <w:bookmarkEnd w:id="443"/>
      <w:bookmarkEnd w:id="398144675"/>
    </w:p>
    <w:p w:rsidR="5EA10E28" w:rsidRDefault="5EA10E28" w14:paraId="0B1DD86D" w14:textId="21F39B73">
      <w:pPr>
        <w:jc w:val="both"/>
        <w:pPrChange w:author="H Hijazi" w:date="2023-11-04T21:34:00Z" w:id="445">
          <w:pPr/>
        </w:pPrChange>
      </w:pPr>
    </w:p>
    <w:tbl>
      <w:tblPr>
        <w:tblStyle w:val="TableGridLight"/>
        <w:tblW w:w="6681" w:type="dxa"/>
        <w:tblLayout w:type="fixed"/>
        <w:tblLook w:val="06A0" w:firstRow="1" w:lastRow="0" w:firstColumn="1" w:lastColumn="0" w:noHBand="1" w:noVBand="1"/>
      </w:tblPr>
      <w:tblGrid>
        <w:gridCol w:w="3551"/>
        <w:gridCol w:w="3130"/>
      </w:tblGrid>
      <w:tr w:rsidR="5EA10E28" w:rsidTr="183446C3" w14:paraId="3A07C13F" w14:textId="77777777">
        <w:trPr>
          <w:trHeight w:val="300"/>
        </w:trPr>
        <w:tc>
          <w:tcPr>
            <w:tcW w:w="3551" w:type="dxa"/>
            <w:shd w:val="clear" w:color="auto" w:fill="000000" w:themeFill="text1"/>
            <w:tcMar/>
          </w:tcPr>
          <w:p w:rsidR="5EA10E28" w:rsidP="183446C3" w:rsidRDefault="5EA10E28" w14:paraId="59EBDD0B" w14:textId="444415CE">
            <w:pPr>
              <w:jc w:val="both"/>
              <w:rPr>
                <w:b w:val="1"/>
                <w:bCs w:val="1"/>
              </w:rPr>
              <w:pPrChange w:author="H Hijazi" w:date="2023-11-04T21:34:00Z" w:id="447">
                <w:pPr/>
              </w:pPrChange>
            </w:pPr>
            <w:r w:rsidRPr="183446C3" w:rsidR="183446C3">
              <w:rPr>
                <w:b w:val="1"/>
                <w:bCs w:val="1"/>
              </w:rPr>
              <w:t>Attribute Name</w:t>
            </w:r>
          </w:p>
        </w:tc>
        <w:tc>
          <w:tcPr>
            <w:tcW w:w="3130" w:type="dxa"/>
            <w:shd w:val="clear" w:color="auto" w:fill="000000" w:themeFill="text1"/>
            <w:tcMar/>
          </w:tcPr>
          <w:p w:rsidR="5EA10E28" w:rsidRDefault="5EA10E28" w14:paraId="79C2798E" w14:textId="6D416A3B">
            <w:pPr>
              <w:jc w:val="both"/>
              <w:rPr>
                <w:b/>
                <w:bCs/>
              </w:rPr>
              <w:pPrChange w:author="H Hijazi" w:date="2023-11-04T21:34:00Z" w:id="448">
                <w:pPr/>
              </w:pPrChange>
            </w:pPr>
            <w:r w:rsidRPr="5EA10E28">
              <w:rPr>
                <w:b/>
                <w:bCs/>
              </w:rPr>
              <w:t>Primary key? Foreign key?</w:t>
            </w:r>
          </w:p>
        </w:tc>
      </w:tr>
      <w:tr w:rsidR="5EA10E28" w:rsidTr="183446C3" w14:paraId="39921756" w14:textId="77777777">
        <w:trPr>
          <w:trHeight w:val="300"/>
        </w:trPr>
        <w:tc>
          <w:tcPr>
            <w:tcW w:w="3551" w:type="dxa"/>
            <w:tcMar/>
          </w:tcPr>
          <w:p w:rsidR="5EA10E28" w:rsidRDefault="5EA10E28" w14:paraId="17D740F4" w14:textId="77464661">
            <w:pPr>
              <w:jc w:val="both"/>
              <w:pPrChange w:author="H Hijazi" w:date="2023-11-04T21:34:00Z" w:id="456">
                <w:pPr/>
              </w:pPrChange>
            </w:pPr>
            <w:r>
              <w:t>Exercise_ID</w:t>
            </w:r>
          </w:p>
        </w:tc>
        <w:tc>
          <w:tcPr>
            <w:tcW w:w="3130" w:type="dxa"/>
            <w:tcMar/>
          </w:tcPr>
          <w:p w:rsidR="5EA10E28" w:rsidRDefault="5EA10E28" w14:paraId="270DFFF6" w14:textId="2A17DC6E">
            <w:pPr>
              <w:pStyle w:val="Style1"/>
              <w:jc w:val="both"/>
              <w:pPrChange w:author="H Hijazi" w:date="2023-11-04T21:34:00Z" w:id="457">
                <w:pPr>
                  <w:pStyle w:val="Style1"/>
                </w:pPr>
              </w:pPrChange>
            </w:pPr>
            <w:r>
              <w:t>Primary key</w:t>
            </w:r>
          </w:p>
        </w:tc>
      </w:tr>
      <w:tr w:rsidR="5EA10E28" w:rsidTr="183446C3" w14:paraId="1A3F5E34" w14:textId="77777777">
        <w:trPr>
          <w:trHeight w:val="300"/>
        </w:trPr>
        <w:tc>
          <w:tcPr>
            <w:tcW w:w="3551" w:type="dxa"/>
            <w:tcMar/>
          </w:tcPr>
          <w:p w:rsidR="5EA10E28" w:rsidRDefault="5EA10E28" w14:paraId="6978FDFF" w14:textId="33542682">
            <w:pPr>
              <w:jc w:val="both"/>
              <w:pPrChange w:author="H Hijazi" w:date="2023-11-04T21:34:00Z" w:id="462">
                <w:pPr/>
              </w:pPrChange>
            </w:pPr>
            <w:r>
              <w:t>Name</w:t>
            </w:r>
          </w:p>
        </w:tc>
        <w:tc>
          <w:tcPr>
            <w:tcW w:w="3130" w:type="dxa"/>
            <w:tcMar/>
          </w:tcPr>
          <w:p w:rsidR="5EA10E28" w:rsidRDefault="5EA10E28" w14:paraId="0CADF248" w14:textId="249F5D0A">
            <w:pPr>
              <w:pStyle w:val="Style1"/>
              <w:jc w:val="both"/>
              <w:pPrChange w:author="H Hijazi" w:date="2023-11-04T21:34:00Z" w:id="463">
                <w:pPr>
                  <w:pStyle w:val="Style1"/>
                </w:pPr>
              </w:pPrChange>
            </w:pPr>
            <w:r>
              <w:t>Normal attribute</w:t>
            </w:r>
          </w:p>
        </w:tc>
      </w:tr>
      <w:tr w:rsidR="5EA10E28" w:rsidTr="183446C3" w14:paraId="4DD020DD" w14:textId="77777777">
        <w:trPr>
          <w:trHeight w:val="300"/>
        </w:trPr>
        <w:tc>
          <w:tcPr>
            <w:tcW w:w="3551" w:type="dxa"/>
            <w:tcMar/>
          </w:tcPr>
          <w:p w:rsidR="5EA10E28" w:rsidRDefault="5EA10E28" w14:paraId="632D6BDC" w14:textId="31BDCB82">
            <w:pPr>
              <w:jc w:val="both"/>
              <w:pPrChange w:author="H Hijazi" w:date="2023-11-04T21:34:00Z" w:id="469">
                <w:pPr/>
              </w:pPrChange>
            </w:pPr>
            <w:r>
              <w:t>Reps</w:t>
            </w:r>
          </w:p>
        </w:tc>
        <w:tc>
          <w:tcPr>
            <w:tcW w:w="3130" w:type="dxa"/>
            <w:tcMar/>
          </w:tcPr>
          <w:p w:rsidR="5EA10E28" w:rsidRDefault="5EA10E28" w14:paraId="2958A3D0" w14:textId="249F5D0A">
            <w:pPr>
              <w:pStyle w:val="Style1"/>
              <w:jc w:val="both"/>
              <w:pPrChange w:author="H Hijazi" w:date="2023-11-04T21:34:00Z" w:id="470">
                <w:pPr>
                  <w:pStyle w:val="Style1"/>
                </w:pPr>
              </w:pPrChange>
            </w:pPr>
            <w:r>
              <w:t>Normal attribute</w:t>
            </w:r>
          </w:p>
          <w:p w:rsidR="5EA10E28" w:rsidRDefault="5EA10E28" w14:paraId="6B904307" w14:textId="5405EA80">
            <w:pPr>
              <w:pStyle w:val="Style1"/>
              <w:jc w:val="both"/>
              <w:pPrChange w:author="H Hijazi" w:date="2023-11-04T21:34:00Z" w:id="471">
                <w:pPr>
                  <w:pStyle w:val="Style1"/>
                </w:pPr>
              </w:pPrChange>
            </w:pPr>
          </w:p>
        </w:tc>
      </w:tr>
      <w:tr w:rsidR="5EA10E28" w:rsidTr="183446C3" w14:paraId="4AE2023A" w14:textId="77777777">
        <w:trPr>
          <w:trHeight w:val="300"/>
        </w:trPr>
        <w:tc>
          <w:tcPr>
            <w:tcW w:w="3551" w:type="dxa"/>
            <w:tcMar/>
          </w:tcPr>
          <w:p w:rsidR="5EA10E28" w:rsidRDefault="5EA10E28" w14:paraId="11CEF4CC" w14:textId="444FBA70">
            <w:pPr>
              <w:jc w:val="both"/>
              <w:pPrChange w:author="H Hijazi" w:date="2023-11-04T21:34:00Z" w:id="478">
                <w:pPr/>
              </w:pPrChange>
            </w:pPr>
            <w:r>
              <w:t>Sets</w:t>
            </w:r>
          </w:p>
        </w:tc>
        <w:tc>
          <w:tcPr>
            <w:tcW w:w="3130" w:type="dxa"/>
            <w:tcMar/>
          </w:tcPr>
          <w:p w:rsidR="5EA10E28" w:rsidRDefault="5EA10E28" w14:paraId="5102CF14" w14:textId="249F5D0A">
            <w:pPr>
              <w:pStyle w:val="Style1"/>
              <w:jc w:val="both"/>
              <w:pPrChange w:author="H Hijazi" w:date="2023-11-04T21:34:00Z" w:id="479">
                <w:pPr>
                  <w:pStyle w:val="Style1"/>
                </w:pPr>
              </w:pPrChange>
            </w:pPr>
            <w:r>
              <w:t>Normal attribute</w:t>
            </w:r>
          </w:p>
          <w:p w:rsidR="5EA10E28" w:rsidRDefault="5EA10E28" w14:paraId="44B40A2A" w14:textId="31D21735">
            <w:pPr>
              <w:pStyle w:val="Style1"/>
              <w:jc w:val="both"/>
              <w:pPrChange w:author="H Hijazi" w:date="2023-11-04T21:34:00Z" w:id="480">
                <w:pPr>
                  <w:pStyle w:val="Style1"/>
                </w:pPr>
              </w:pPrChange>
            </w:pPr>
          </w:p>
        </w:tc>
      </w:tr>
      <w:tr w:rsidR="5EA10E28" w:rsidTr="183446C3" w14:paraId="16947524" w14:textId="77777777">
        <w:trPr>
          <w:trHeight w:val="300"/>
        </w:trPr>
        <w:tc>
          <w:tcPr>
            <w:tcW w:w="3551" w:type="dxa"/>
            <w:tcMar/>
          </w:tcPr>
          <w:p w:rsidR="5EA10E28" w:rsidRDefault="5EA10E28" w14:paraId="351D98F1" w14:textId="04CDE8A7">
            <w:pPr>
              <w:jc w:val="both"/>
              <w:pPrChange w:author="H Hijazi" w:date="2023-11-04T21:34:00Z" w:id="487">
                <w:pPr/>
              </w:pPrChange>
            </w:pPr>
            <w:r>
              <w:t>Equipment</w:t>
            </w:r>
          </w:p>
        </w:tc>
        <w:tc>
          <w:tcPr>
            <w:tcW w:w="3130" w:type="dxa"/>
            <w:tcMar/>
          </w:tcPr>
          <w:p w:rsidR="5EA10E28" w:rsidRDefault="5EA10E28" w14:paraId="560C355D" w14:textId="249F5D0A">
            <w:pPr>
              <w:pStyle w:val="Style1"/>
              <w:jc w:val="both"/>
              <w:pPrChange w:author="H Hijazi" w:date="2023-11-04T21:34:00Z" w:id="488">
                <w:pPr>
                  <w:pStyle w:val="Style1"/>
                </w:pPr>
              </w:pPrChange>
            </w:pPr>
            <w:r>
              <w:t>Normal attribute</w:t>
            </w:r>
          </w:p>
          <w:p w:rsidR="5EA10E28" w:rsidRDefault="5EA10E28" w14:paraId="0DA16347" w14:textId="57A28349">
            <w:pPr>
              <w:pStyle w:val="Style1"/>
              <w:jc w:val="both"/>
              <w:pPrChange w:author="H Hijazi" w:date="2023-11-04T21:34:00Z" w:id="489">
                <w:pPr>
                  <w:pStyle w:val="Style1"/>
                </w:pPr>
              </w:pPrChange>
            </w:pPr>
          </w:p>
        </w:tc>
      </w:tr>
      <w:tr w:rsidR="5EA10E28" w:rsidTr="183446C3" w14:paraId="603E7370" w14:textId="77777777">
        <w:trPr>
          <w:trHeight w:val="300"/>
        </w:trPr>
        <w:tc>
          <w:tcPr>
            <w:tcW w:w="3551" w:type="dxa"/>
            <w:tcMar/>
          </w:tcPr>
          <w:p w:rsidR="5EA10E28" w:rsidRDefault="5EA10E28" w14:paraId="75EC8B08" w14:textId="1887CC24">
            <w:pPr>
              <w:jc w:val="both"/>
              <w:pPrChange w:author="H Hijazi" w:date="2023-11-04T21:34:00Z" w:id="497">
                <w:pPr/>
              </w:pPrChange>
            </w:pPr>
            <w:r>
              <w:t>Difficulty</w:t>
            </w:r>
          </w:p>
        </w:tc>
        <w:tc>
          <w:tcPr>
            <w:tcW w:w="3130" w:type="dxa"/>
            <w:tcMar/>
          </w:tcPr>
          <w:p w:rsidR="5EA10E28" w:rsidRDefault="5EA10E28" w14:paraId="4EB6D8E8" w14:textId="249F5D0A">
            <w:pPr>
              <w:pStyle w:val="Style1"/>
              <w:jc w:val="both"/>
              <w:pPrChange w:author="H Hijazi" w:date="2023-11-04T21:34:00Z" w:id="498">
                <w:pPr>
                  <w:pStyle w:val="Style1"/>
                </w:pPr>
              </w:pPrChange>
            </w:pPr>
            <w:r>
              <w:t>Normal attribute</w:t>
            </w:r>
          </w:p>
          <w:p w:rsidR="5EA10E28" w:rsidRDefault="5EA10E28" w14:paraId="072B3275" w14:textId="7D441340">
            <w:pPr>
              <w:pStyle w:val="Style1"/>
              <w:jc w:val="both"/>
              <w:pPrChange w:author="H Hijazi" w:date="2023-11-04T21:34:00Z" w:id="499">
                <w:pPr>
                  <w:pStyle w:val="Style1"/>
                </w:pPr>
              </w:pPrChange>
            </w:pPr>
          </w:p>
        </w:tc>
      </w:tr>
      <w:tr w:rsidR="5EA10E28" w:rsidTr="183446C3" w14:paraId="118F13EA" w14:textId="77777777">
        <w:trPr>
          <w:trHeight w:val="300"/>
        </w:trPr>
        <w:tc>
          <w:tcPr>
            <w:tcW w:w="3551" w:type="dxa"/>
            <w:tcMar/>
          </w:tcPr>
          <w:p w:rsidR="5EA10E28" w:rsidRDefault="5EA10E28" w14:paraId="3A5099AB" w14:textId="0948ECDA">
            <w:pPr>
              <w:jc w:val="both"/>
              <w:pPrChange w:author="H Hijazi" w:date="2023-11-04T21:34:00Z" w:id="506">
                <w:pPr/>
              </w:pPrChange>
            </w:pPr>
            <w:r>
              <w:t>Muscle</w:t>
            </w:r>
          </w:p>
        </w:tc>
        <w:tc>
          <w:tcPr>
            <w:tcW w:w="3130" w:type="dxa"/>
            <w:tcMar/>
          </w:tcPr>
          <w:p w:rsidR="5EA10E28" w:rsidRDefault="5EA10E28" w14:paraId="6F4009D6" w14:textId="249F5D0A">
            <w:pPr>
              <w:pStyle w:val="Style1"/>
              <w:jc w:val="both"/>
              <w:pPrChange w:author="H Hijazi" w:date="2023-11-04T21:34:00Z" w:id="507">
                <w:pPr>
                  <w:pStyle w:val="Style1"/>
                </w:pPr>
              </w:pPrChange>
            </w:pPr>
            <w:r>
              <w:t>Normal attribute</w:t>
            </w:r>
          </w:p>
          <w:p w:rsidR="5EA10E28" w:rsidP="183446C3" w:rsidRDefault="5EA10E28" w14:paraId="146BB12C" w14:noSpellErr="1" w14:textId="4F821616">
            <w:pPr>
              <w:pStyle w:val="Style1"/>
              <w:jc w:val="both"/>
              <w:pPrChange w:author="H Hijazi" w:date="2023-11-04T21:34:00Z" w:id="508">
                <w:pPr>
                  <w:pStyle w:val="Style1"/>
                </w:pPr>
              </w:pPrChange>
            </w:pPr>
          </w:p>
        </w:tc>
      </w:tr>
      <w:tr w:rsidR="5EA10E28" w:rsidTr="183446C3" w14:paraId="499259EE" w14:textId="77777777">
        <w:trPr>
          <w:trHeight w:val="300"/>
        </w:trPr>
        <w:tc>
          <w:tcPr>
            <w:tcW w:w="3551" w:type="dxa"/>
            <w:tcMar/>
          </w:tcPr>
          <w:p w:rsidR="5EA10E28" w:rsidRDefault="5EA10E28" w14:paraId="7B58448C" w14:textId="3DEBFCDD">
            <w:pPr>
              <w:jc w:val="both"/>
              <w:pPrChange w:author="H Hijazi" w:date="2023-11-04T21:34:00Z" w:id="516">
                <w:pPr/>
              </w:pPrChange>
            </w:pPr>
            <w:r>
              <w:t>How difficult it felt</w:t>
            </w:r>
          </w:p>
        </w:tc>
        <w:tc>
          <w:tcPr>
            <w:tcW w:w="3130" w:type="dxa"/>
            <w:tcMar/>
          </w:tcPr>
          <w:p w:rsidR="5EA10E28" w:rsidRDefault="5EA10E28" w14:paraId="5068A1B3" w14:textId="249F5D0A">
            <w:pPr>
              <w:pStyle w:val="Style1"/>
              <w:jc w:val="both"/>
              <w:pPrChange w:author="H Hijazi" w:date="2023-11-04T21:34:00Z" w:id="517">
                <w:pPr>
                  <w:pStyle w:val="Style1"/>
                </w:pPr>
              </w:pPrChange>
            </w:pPr>
            <w:r>
              <w:t xml:space="preserve">Normal </w:t>
            </w:r>
            <w:r>
              <w:t>attribute</w:t>
            </w:r>
          </w:p>
          <w:p w:rsidR="5EA10E28" w:rsidRDefault="5EA10E28" w14:paraId="32670269" w14:textId="5C0D70C2">
            <w:pPr>
              <w:pStyle w:val="Style1"/>
              <w:jc w:val="both"/>
              <w:pPrChange w:author="H Hijazi" w:date="2023-11-04T21:34:00Z" w:id="518">
                <w:pPr>
                  <w:pStyle w:val="Style1"/>
                </w:pPr>
              </w:pPrChange>
            </w:pPr>
          </w:p>
        </w:tc>
      </w:tr>
      <w:tr w:rsidR="5EA10E28" w:rsidTr="183446C3" w14:paraId="2C8606AA" w14:textId="77777777">
        <w:trPr>
          <w:trHeight w:val="300"/>
        </w:trPr>
        <w:tc>
          <w:tcPr>
            <w:tcW w:w="3551" w:type="dxa"/>
            <w:tcMar/>
          </w:tcPr>
          <w:p w:rsidR="5EA10E28" w:rsidRDefault="5EA10E28" w14:paraId="458C9CD3" w14:textId="729B1271">
            <w:pPr>
              <w:jc w:val="both"/>
              <w:pPrChange w:author="H Hijazi" w:date="2023-11-04T21:34:00Z" w:id="525">
                <w:pPr/>
              </w:pPrChange>
            </w:pPr>
            <w:r>
              <w:t>Enjoyable</w:t>
            </w:r>
          </w:p>
        </w:tc>
        <w:tc>
          <w:tcPr>
            <w:tcW w:w="3130" w:type="dxa"/>
            <w:tcMar/>
          </w:tcPr>
          <w:p w:rsidR="5EA10E28" w:rsidRDefault="5EA10E28" w14:paraId="7588FD09" w14:textId="249F5D0A">
            <w:pPr>
              <w:pStyle w:val="Style1"/>
              <w:jc w:val="both"/>
              <w:pPrChange w:author="H Hijazi" w:date="2023-11-04T21:34:00Z" w:id="526">
                <w:pPr>
                  <w:pStyle w:val="Style1"/>
                </w:pPr>
              </w:pPrChange>
            </w:pPr>
            <w:r>
              <w:t>Normal attribute</w:t>
            </w:r>
          </w:p>
          <w:p w:rsidR="5EA10E28" w:rsidRDefault="5EA10E28" w14:paraId="09BD14EE" w14:textId="39C6321A">
            <w:pPr>
              <w:pStyle w:val="Style1"/>
              <w:jc w:val="both"/>
              <w:pPrChange w:author="H Hijazi" w:date="2023-11-04T21:34:00Z" w:id="527">
                <w:pPr>
                  <w:pStyle w:val="Style1"/>
                </w:pPr>
              </w:pPrChange>
            </w:pPr>
          </w:p>
        </w:tc>
      </w:tr>
      <w:tr w:rsidR="5EA10E28" w:rsidTr="183446C3" w14:paraId="44653294" w14:textId="77777777">
        <w:trPr>
          <w:trHeight w:val="300"/>
        </w:trPr>
        <w:tc>
          <w:tcPr>
            <w:tcW w:w="3551" w:type="dxa"/>
            <w:tcMar/>
          </w:tcPr>
          <w:p w:rsidR="5EA10E28" w:rsidP="183446C3" w:rsidRDefault="5EA10E28" w14:paraId="54AC576A" w14:textId="43DD121C">
            <w:pPr>
              <w:jc w:val="both"/>
              <w:pPrChange w:author="H Hijazi" w:date="2023-11-04T21:34:00Z" w:id="534">
                <w:pPr/>
              </w:pPrChange>
            </w:pPr>
            <w:r w:rsidR="183446C3">
              <w:rPr/>
              <w:t>Number_of_exercises_completed</w:t>
            </w:r>
          </w:p>
        </w:tc>
        <w:tc>
          <w:tcPr>
            <w:tcW w:w="3130" w:type="dxa"/>
            <w:tcMar/>
          </w:tcPr>
          <w:p w:rsidR="5EA10E28" w:rsidRDefault="5EA10E28" w14:paraId="3356BB57" w14:textId="249F5D0A">
            <w:pPr>
              <w:pStyle w:val="Style1"/>
              <w:jc w:val="both"/>
              <w:pPrChange w:author="H Hijazi" w:date="2023-11-04T21:34:00Z" w:id="536">
                <w:pPr>
                  <w:pStyle w:val="Style1"/>
                </w:pPr>
              </w:pPrChange>
            </w:pPr>
            <w:r>
              <w:t>Normal attribute</w:t>
            </w:r>
          </w:p>
          <w:p w:rsidR="5EA10E28" w:rsidRDefault="5EA10E28" w14:paraId="6787050D" w14:textId="76249316">
            <w:pPr>
              <w:pStyle w:val="Style1"/>
              <w:jc w:val="both"/>
              <w:pPrChange w:author="H Hijazi" w:date="2023-11-04T21:34:00Z" w:id="537">
                <w:pPr>
                  <w:pStyle w:val="Style1"/>
                </w:pPr>
              </w:pPrChange>
            </w:pPr>
          </w:p>
        </w:tc>
      </w:tr>
      <w:tr w:rsidR="5EA10E28" w:rsidTr="183446C3" w14:paraId="1227CA4A" w14:textId="77777777">
        <w:trPr>
          <w:trHeight w:val="300"/>
        </w:trPr>
        <w:tc>
          <w:tcPr>
            <w:tcW w:w="3551" w:type="dxa"/>
            <w:tcMar/>
          </w:tcPr>
          <w:p w:rsidR="5EA10E28" w:rsidP="183446C3" w:rsidRDefault="5EA10E28" w14:paraId="1E85F022" w14:textId="5D3FA4CD">
            <w:pPr>
              <w:jc w:val="both"/>
              <w:pPrChange w:author="H Hijazi" w:date="2023-11-04T21:34:00Z" w:id="543">
                <w:pPr/>
              </w:pPrChange>
            </w:pPr>
            <w:r w:rsidR="183446C3">
              <w:rPr/>
              <w:t>Workout_ID</w:t>
            </w:r>
          </w:p>
        </w:tc>
        <w:tc>
          <w:tcPr>
            <w:tcW w:w="3130" w:type="dxa"/>
            <w:tcMar/>
          </w:tcPr>
          <w:p w:rsidR="5EA10E28" w:rsidRDefault="5EA10E28" w14:paraId="6E179209" w14:textId="138732CB">
            <w:pPr>
              <w:pStyle w:val="Style1"/>
              <w:jc w:val="both"/>
              <w:pPrChange w:author="H Hijazi" w:date="2023-11-04T21:34:00Z" w:id="545">
                <w:pPr>
                  <w:pStyle w:val="Style1"/>
                </w:pPr>
              </w:pPrChange>
            </w:pPr>
            <w:r>
              <w:t>Foreign key</w:t>
            </w:r>
          </w:p>
        </w:tc>
      </w:tr>
      <w:tr w:rsidR="5EA10E28" w:rsidTr="183446C3" w14:paraId="0CA1B567" w14:textId="77777777">
        <w:trPr>
          <w:trHeight w:val="300"/>
        </w:trPr>
        <w:tc>
          <w:tcPr>
            <w:tcW w:w="3551" w:type="dxa"/>
            <w:tcMar/>
          </w:tcPr>
          <w:p w:rsidR="5EA10E28" w:rsidRDefault="5EA10E28" w14:paraId="59C62145" w14:textId="7ED2C170">
            <w:pPr>
              <w:jc w:val="both"/>
              <w:pPrChange w:author="H Hijazi" w:date="2023-11-04T21:34:00Z" w:id="551">
                <w:pPr/>
              </w:pPrChange>
            </w:pPr>
            <w:proofErr w:type="spellStart"/>
            <w:r>
              <w:t>Workout_ID</w:t>
            </w:r>
            <w:proofErr w:type="spellEnd"/>
          </w:p>
        </w:tc>
        <w:tc>
          <w:tcPr>
            <w:tcW w:w="3130" w:type="dxa"/>
            <w:tcMar/>
          </w:tcPr>
          <w:p w:rsidR="5EA10E28" w:rsidRDefault="5EA10E28" w14:paraId="3FE1BCAF" w14:textId="72542E84">
            <w:pPr>
              <w:pStyle w:val="Style1"/>
              <w:jc w:val="both"/>
              <w:pPrChange w:author="H Hijazi" w:date="2023-11-04T21:34:00Z" w:id="552">
                <w:pPr>
                  <w:pStyle w:val="Style1"/>
                </w:pPr>
              </w:pPrChange>
            </w:pPr>
            <w:r>
              <w:t>Primary key</w:t>
            </w:r>
          </w:p>
        </w:tc>
      </w:tr>
      <w:tr w:rsidR="5EA10E28" w:rsidTr="183446C3" w14:paraId="77D47F4C" w14:textId="77777777">
        <w:trPr>
          <w:trHeight w:val="300"/>
        </w:trPr>
        <w:tc>
          <w:tcPr>
            <w:tcW w:w="3551" w:type="dxa"/>
            <w:tcMar/>
          </w:tcPr>
          <w:p w:rsidR="5EA10E28" w:rsidRDefault="5EA10E28" w14:paraId="631A46C7" w14:textId="4753AAEB">
            <w:pPr>
              <w:jc w:val="both"/>
              <w:pPrChange w:author="H Hijazi" w:date="2023-11-04T21:34:00Z" w:id="558">
                <w:pPr/>
              </w:pPrChange>
            </w:pPr>
            <w:r>
              <w:t>Name</w:t>
            </w:r>
          </w:p>
        </w:tc>
        <w:tc>
          <w:tcPr>
            <w:tcW w:w="3130" w:type="dxa"/>
            <w:tcMar/>
          </w:tcPr>
          <w:p w:rsidR="5EA10E28" w:rsidRDefault="5EA10E28" w14:paraId="1E6E1272" w14:textId="249F5D0A">
            <w:pPr>
              <w:pStyle w:val="Style1"/>
              <w:jc w:val="both"/>
              <w:pPrChange w:author="H Hijazi" w:date="2023-11-04T21:34:00Z" w:id="559">
                <w:pPr>
                  <w:pStyle w:val="Style1"/>
                </w:pPr>
              </w:pPrChange>
            </w:pPr>
            <w:r>
              <w:t>Normal attribute</w:t>
            </w:r>
          </w:p>
          <w:p w:rsidR="5EA10E28" w:rsidRDefault="5EA10E28" w14:paraId="3D857969" w14:textId="3123309D">
            <w:pPr>
              <w:pStyle w:val="Style1"/>
              <w:jc w:val="both"/>
              <w:pPrChange w:author="H Hijazi" w:date="2023-11-04T21:34:00Z" w:id="560">
                <w:pPr>
                  <w:pStyle w:val="Style1"/>
                </w:pPr>
              </w:pPrChange>
            </w:pPr>
          </w:p>
        </w:tc>
      </w:tr>
      <w:tr w:rsidR="5EA10E28" w:rsidTr="183446C3" w14:paraId="48079D8C" w14:textId="77777777">
        <w:trPr>
          <w:trHeight w:val="300"/>
        </w:trPr>
        <w:tc>
          <w:tcPr>
            <w:tcW w:w="3551" w:type="dxa"/>
            <w:tcMar/>
          </w:tcPr>
          <w:p w:rsidR="5EA10E28" w:rsidP="183446C3" w:rsidRDefault="5EA10E28" w14:paraId="1468D67D" w14:textId="43DE4F54">
            <w:pPr>
              <w:jc w:val="both"/>
              <w:pPrChange w:author="H Hijazi" w:date="2023-11-04T21:34:00Z" w:id="568">
                <w:pPr/>
              </w:pPrChange>
            </w:pPr>
            <w:r w:rsidR="183446C3">
              <w:rPr/>
              <w:t>Number_of_workouts_completed</w:t>
            </w:r>
          </w:p>
        </w:tc>
        <w:tc>
          <w:tcPr>
            <w:tcW w:w="3130" w:type="dxa"/>
            <w:tcMar/>
          </w:tcPr>
          <w:p w:rsidR="5EA10E28" w:rsidRDefault="5EA10E28" w14:paraId="00970E8C" w14:textId="249F5D0A">
            <w:pPr>
              <w:pStyle w:val="Style1"/>
              <w:jc w:val="both"/>
              <w:pPrChange w:author="H Hijazi" w:date="2023-11-04T21:34:00Z" w:id="570">
                <w:pPr>
                  <w:pStyle w:val="Style1"/>
                </w:pPr>
              </w:pPrChange>
            </w:pPr>
            <w:r>
              <w:t>Normal attribute</w:t>
            </w:r>
          </w:p>
          <w:p w:rsidR="5EA10E28" w:rsidRDefault="5EA10E28" w14:paraId="4FBEFBDB" w14:textId="4CA57B27">
            <w:pPr>
              <w:pStyle w:val="Style1"/>
              <w:jc w:val="both"/>
              <w:pPrChange w:author="H Hijazi" w:date="2023-11-04T21:34:00Z" w:id="571">
                <w:pPr>
                  <w:pStyle w:val="Style1"/>
                </w:pPr>
              </w:pPrChange>
            </w:pPr>
          </w:p>
        </w:tc>
      </w:tr>
      <w:tr w:rsidR="5EA10E28" w:rsidTr="183446C3" w14:paraId="19BB66DE" w14:textId="77777777">
        <w:trPr>
          <w:trHeight w:val="300"/>
        </w:trPr>
        <w:tc>
          <w:tcPr>
            <w:tcW w:w="3551" w:type="dxa"/>
            <w:tcMar/>
          </w:tcPr>
          <w:p w:rsidR="5EA10E28" w:rsidP="183446C3" w:rsidRDefault="5EA10E28" w14:paraId="25F7787F" w14:textId="2AFF321D">
            <w:pPr>
              <w:jc w:val="both"/>
              <w:pPrChange w:author="H Hijazi" w:date="2023-11-04T21:34:00Z" w:id="577">
                <w:pPr/>
              </w:pPrChange>
            </w:pPr>
            <w:r w:rsidR="183446C3">
              <w:rPr/>
              <w:t>Program_Routine_ID</w:t>
            </w:r>
          </w:p>
        </w:tc>
        <w:tc>
          <w:tcPr>
            <w:tcW w:w="3130" w:type="dxa"/>
            <w:tcMar/>
          </w:tcPr>
          <w:p w:rsidR="5EA10E28" w:rsidRDefault="5EA10E28" w14:paraId="6443EE91" w14:textId="2A03C10D">
            <w:pPr>
              <w:pStyle w:val="Style1"/>
              <w:jc w:val="both"/>
              <w:pPrChange w:author="H Hijazi" w:date="2023-11-04T21:34:00Z" w:id="579">
                <w:pPr>
                  <w:pStyle w:val="Style1"/>
                </w:pPr>
              </w:pPrChange>
            </w:pPr>
            <w:r>
              <w:t>Foreign key</w:t>
            </w:r>
          </w:p>
          <w:p w:rsidR="5EA10E28" w:rsidRDefault="5EA10E28" w14:paraId="24EDD54D" w14:textId="3528C94F">
            <w:pPr>
              <w:pStyle w:val="Style1"/>
              <w:jc w:val="both"/>
              <w:pPrChange w:author="H Hijazi" w:date="2023-11-04T21:34:00Z" w:id="580">
                <w:pPr>
                  <w:pStyle w:val="Style1"/>
                </w:pPr>
              </w:pPrChange>
            </w:pPr>
          </w:p>
        </w:tc>
      </w:tr>
      <w:tr w:rsidR="5EA10E28" w:rsidTr="183446C3" w14:paraId="14419A10" w14:textId="77777777">
        <w:trPr>
          <w:trHeight w:val="300"/>
        </w:trPr>
        <w:tc>
          <w:tcPr>
            <w:tcW w:w="3551" w:type="dxa"/>
            <w:tcMar/>
          </w:tcPr>
          <w:p w:rsidR="5EA10E28" w:rsidRDefault="5EA10E28" w14:paraId="388EE03E" w14:textId="2AFF321D">
            <w:pPr>
              <w:jc w:val="both"/>
              <w:pPrChange w:author="H Hijazi" w:date="2023-11-04T21:34:00Z" w:id="586">
                <w:pPr/>
              </w:pPrChange>
            </w:pPr>
            <w:proofErr w:type="spellStart"/>
            <w:r>
              <w:t>Program_Routine_ID</w:t>
            </w:r>
            <w:proofErr w:type="spellEnd"/>
          </w:p>
          <w:p w:rsidR="5EA10E28" w:rsidRDefault="5EA10E28" w14:paraId="5616DA93" w14:textId="5CD0F345">
            <w:pPr>
              <w:jc w:val="both"/>
              <w:pPrChange w:author="H Hijazi" w:date="2023-11-04T21:34:00Z" w:id="587">
                <w:pPr/>
              </w:pPrChange>
            </w:pPr>
          </w:p>
        </w:tc>
        <w:tc>
          <w:tcPr>
            <w:tcW w:w="3130" w:type="dxa"/>
            <w:tcMar/>
          </w:tcPr>
          <w:p w:rsidR="5EA10E28" w:rsidRDefault="5EA10E28" w14:paraId="4BFC8B9D" w14:textId="158B2525">
            <w:pPr>
              <w:pStyle w:val="Style1"/>
              <w:jc w:val="both"/>
              <w:pPrChange w:author="H Hijazi" w:date="2023-11-04T21:34:00Z" w:id="588">
                <w:pPr>
                  <w:pStyle w:val="Style1"/>
                </w:pPr>
              </w:pPrChange>
            </w:pPr>
            <w:r>
              <w:t>Primary key</w:t>
            </w:r>
          </w:p>
        </w:tc>
      </w:tr>
      <w:tr w:rsidR="5EA10E28" w:rsidTr="183446C3" w14:paraId="635A592B" w14:textId="77777777">
        <w:trPr>
          <w:trHeight w:val="300"/>
        </w:trPr>
        <w:tc>
          <w:tcPr>
            <w:tcW w:w="3551" w:type="dxa"/>
            <w:tcMar/>
          </w:tcPr>
          <w:p w:rsidR="5EA10E28" w:rsidRDefault="5EA10E28" w14:paraId="44C0C01F" w14:textId="03B6A395">
            <w:pPr>
              <w:jc w:val="both"/>
              <w:pPrChange w:author="H Hijazi" w:date="2023-11-04T21:34:00Z" w:id="595">
                <w:pPr/>
              </w:pPrChange>
            </w:pPr>
            <w:r>
              <w:t>Name</w:t>
            </w:r>
          </w:p>
        </w:tc>
        <w:tc>
          <w:tcPr>
            <w:tcW w:w="3130" w:type="dxa"/>
            <w:tcMar/>
          </w:tcPr>
          <w:p w:rsidR="5EA10E28" w:rsidRDefault="5EA10E28" w14:paraId="3401ED0E" w14:textId="0F1BEFA9">
            <w:pPr>
              <w:pStyle w:val="Style1"/>
              <w:jc w:val="both"/>
              <w:pPrChange w:author="H Hijazi" w:date="2023-11-04T21:34:00Z" w:id="596">
                <w:pPr>
                  <w:pStyle w:val="Style1"/>
                </w:pPr>
              </w:pPrChange>
            </w:pPr>
            <w:r>
              <w:t>Normal attribute</w:t>
            </w:r>
          </w:p>
        </w:tc>
      </w:tr>
      <w:tr w:rsidR="5EA10E28" w:rsidTr="183446C3" w14:paraId="70E3D581" w14:textId="77777777">
        <w:trPr>
          <w:trHeight w:val="300"/>
        </w:trPr>
        <w:tc>
          <w:tcPr>
            <w:tcW w:w="3551" w:type="dxa"/>
            <w:tcMar/>
          </w:tcPr>
          <w:p w:rsidR="5EA10E28" w:rsidP="183446C3" w:rsidRDefault="5EA10E28" w14:paraId="3903FE96" w14:textId="5BC32AE3">
            <w:pPr>
              <w:jc w:val="both"/>
              <w:pPrChange w:author="H Hijazi" w:date="2023-11-04T21:34:00Z" w:id="604">
                <w:pPr/>
              </w:pPrChange>
            </w:pPr>
            <w:r w:rsidR="183446C3">
              <w:rPr/>
              <w:t>Split_ID</w:t>
            </w:r>
          </w:p>
        </w:tc>
        <w:tc>
          <w:tcPr>
            <w:tcW w:w="3130" w:type="dxa"/>
            <w:tcMar/>
          </w:tcPr>
          <w:p w:rsidR="5EA10E28" w:rsidRDefault="5EA10E28" w14:paraId="20271A6C" w14:textId="651B8AE2">
            <w:pPr>
              <w:pStyle w:val="Style1"/>
              <w:jc w:val="both"/>
              <w:pPrChange w:author="H Hijazi" w:date="2023-11-04T21:34:00Z" w:id="606">
                <w:pPr>
                  <w:pStyle w:val="Style1"/>
                </w:pPr>
              </w:pPrChange>
            </w:pPr>
            <w:r>
              <w:t>Foreign key</w:t>
            </w:r>
          </w:p>
        </w:tc>
      </w:tr>
      <w:tr w:rsidR="5EA10E28" w:rsidTr="183446C3" w14:paraId="067EEE8E" w14:textId="77777777">
        <w:trPr>
          <w:trHeight w:val="300"/>
        </w:trPr>
        <w:tc>
          <w:tcPr>
            <w:tcW w:w="3551" w:type="dxa"/>
            <w:tcMar/>
          </w:tcPr>
          <w:p w:rsidR="5EA10E28" w:rsidRDefault="5EA10E28" w14:paraId="3EF5047F" w14:textId="1E98BDC4">
            <w:pPr>
              <w:jc w:val="both"/>
              <w:pPrChange w:author="H Hijazi" w:date="2023-11-04T21:34:00Z" w:id="612">
                <w:pPr/>
              </w:pPrChange>
            </w:pPr>
            <w:proofErr w:type="spellStart"/>
            <w:r>
              <w:t>Split_ID</w:t>
            </w:r>
            <w:proofErr w:type="spellEnd"/>
          </w:p>
        </w:tc>
        <w:tc>
          <w:tcPr>
            <w:tcW w:w="3130" w:type="dxa"/>
            <w:tcMar/>
          </w:tcPr>
          <w:p w:rsidR="5EA10E28" w:rsidRDefault="5EA10E28" w14:paraId="1291B1F9" w14:textId="3F894B39">
            <w:pPr>
              <w:pStyle w:val="Style1"/>
              <w:jc w:val="both"/>
              <w:pPrChange w:author="H Hijazi" w:date="2023-11-04T21:34:00Z" w:id="613">
                <w:pPr>
                  <w:pStyle w:val="Style1"/>
                </w:pPr>
              </w:pPrChange>
            </w:pPr>
            <w:r>
              <w:t>Primary key</w:t>
            </w:r>
          </w:p>
        </w:tc>
      </w:tr>
      <w:tr w:rsidR="5EA10E28" w:rsidTr="183446C3" w14:paraId="7671B9A8" w14:textId="77777777">
        <w:trPr>
          <w:trHeight w:val="300"/>
        </w:trPr>
        <w:tc>
          <w:tcPr>
            <w:tcW w:w="3551" w:type="dxa"/>
            <w:tcMar/>
          </w:tcPr>
          <w:p w:rsidR="5EA10E28" w:rsidRDefault="5EA10E28" w14:paraId="14CDEB52" w14:textId="5620A07F">
            <w:pPr>
              <w:jc w:val="both"/>
              <w:pPrChange w:author="H Hijazi" w:date="2023-11-04T21:34:00Z" w:id="619">
                <w:pPr/>
              </w:pPrChange>
            </w:pPr>
            <w:r>
              <w:t>Name</w:t>
            </w:r>
          </w:p>
        </w:tc>
        <w:tc>
          <w:tcPr>
            <w:tcW w:w="3130" w:type="dxa"/>
            <w:tcMar/>
          </w:tcPr>
          <w:p w:rsidR="5EA10E28" w:rsidP="183446C3" w:rsidRDefault="5EA10E28" w14:paraId="0AED2D1F" w14:textId="4A4B1FA0">
            <w:pPr>
              <w:pStyle w:val="Style1"/>
              <w:jc w:val="both"/>
              <w:pPrChange w:author="H Hijazi" w:date="2023-11-04T21:34:00Z" w:id="620">
                <w:pPr>
                  <w:pStyle w:val="Style1"/>
                </w:pPr>
              </w:pPrChange>
            </w:pPr>
            <w:r w:rsidR="183446C3">
              <w:rPr/>
              <w:t>Normal attribute</w:t>
            </w:r>
          </w:p>
        </w:tc>
      </w:tr>
    </w:tbl>
    <w:p w:rsidR="183446C3" w:rsidRDefault="183446C3" w14:paraId="0D91C931" w14:textId="3E99BB8B"/>
    <w:tbl>
      <w:tblPr>
        <w:tblStyle w:val="TableGridLight"/>
        <w:tblW w:w="0" w:type="auto"/>
        <w:tblLook w:val="06A0" w:firstRow="1" w:lastRow="0" w:firstColumn="1" w:lastColumn="0" w:noHBand="1" w:noVBand="1"/>
      </w:tblPr>
      <w:tblGrid>
        <w:gridCol w:w="3826"/>
        <w:gridCol w:w="2343"/>
      </w:tblGrid>
      <w:tr w:rsidR="183446C3" w:rsidTr="183446C3" w14:paraId="17873574">
        <w:trPr>
          <w:trHeight w:val="300"/>
        </w:trPr>
        <w:tc>
          <w:tcPr>
            <w:tcW w:w="3826" w:type="dxa"/>
            <w:shd w:val="clear" w:color="auto" w:fill="000000" w:themeFill="text1"/>
            <w:tcMar/>
          </w:tcPr>
          <w:p w:rsidR="183446C3" w:rsidP="183446C3" w:rsidRDefault="183446C3" w14:paraId="0AEC4AFD" w14:textId="0BDD03D0">
            <w:pPr>
              <w:pStyle w:val="Normal"/>
              <w:jc w:val="both"/>
              <w:rPr>
                <w:b w:val="1"/>
                <w:bCs w:val="1"/>
              </w:rPr>
            </w:pPr>
            <w:r w:rsidRPr="183446C3" w:rsidR="183446C3">
              <w:rPr>
                <w:b w:val="1"/>
                <w:bCs w:val="1"/>
              </w:rPr>
              <w:t>Attribute Name</w:t>
            </w:r>
          </w:p>
        </w:tc>
        <w:tc>
          <w:tcPr>
            <w:tcW w:w="2343" w:type="dxa"/>
            <w:shd w:val="clear" w:color="auto" w:fill="000000" w:themeFill="text1"/>
            <w:tcMar/>
          </w:tcPr>
          <w:p w:rsidR="183446C3" w:rsidP="183446C3" w:rsidRDefault="183446C3" w14:paraId="5C5FAF1F" w14:textId="06B36A75">
            <w:pPr>
              <w:jc w:val="both"/>
              <w:rPr>
                <w:b w:val="1"/>
                <w:bCs w:val="1"/>
              </w:rPr>
            </w:pPr>
            <w:r w:rsidRPr="183446C3" w:rsidR="183446C3">
              <w:rPr>
                <w:b w:val="1"/>
                <w:bCs w:val="1"/>
              </w:rPr>
              <w:t>Sample data</w:t>
            </w:r>
          </w:p>
        </w:tc>
      </w:tr>
      <w:tr w:rsidR="183446C3" w:rsidTr="183446C3" w14:paraId="73176D9E">
        <w:trPr>
          <w:trHeight w:val="300"/>
        </w:trPr>
        <w:tc>
          <w:tcPr>
            <w:tcW w:w="3826" w:type="dxa"/>
            <w:tcMar/>
          </w:tcPr>
          <w:p w:rsidR="183446C3" w:rsidP="183446C3" w:rsidRDefault="183446C3" w14:noSpellErr="1" w14:paraId="1C2C2686" w14:textId="77464661">
            <w:pPr>
              <w:jc w:val="both"/>
            </w:pPr>
            <w:r w:rsidR="183446C3">
              <w:rPr/>
              <w:t>Exercise_ID</w:t>
            </w:r>
          </w:p>
        </w:tc>
        <w:tc>
          <w:tcPr>
            <w:tcW w:w="2343" w:type="dxa"/>
            <w:tcMar/>
          </w:tcPr>
          <w:p w:rsidR="183446C3" w:rsidP="183446C3" w:rsidRDefault="183446C3" w14:noSpellErr="1" w14:paraId="76FF6577" w14:textId="0330E7D3">
            <w:pPr>
              <w:jc w:val="both"/>
            </w:pPr>
            <w:r w:rsidR="183446C3">
              <w:rPr/>
              <w:t>1</w:t>
            </w:r>
          </w:p>
        </w:tc>
      </w:tr>
      <w:tr w:rsidR="183446C3" w:rsidTr="183446C3" w14:paraId="14161DC2">
        <w:trPr>
          <w:trHeight w:val="300"/>
        </w:trPr>
        <w:tc>
          <w:tcPr>
            <w:tcW w:w="3826" w:type="dxa"/>
            <w:tcMar/>
          </w:tcPr>
          <w:p w:rsidR="183446C3" w:rsidP="183446C3" w:rsidRDefault="183446C3" w14:noSpellErr="1" w14:paraId="3FA4C2D6" w14:textId="33542682">
            <w:pPr>
              <w:jc w:val="both"/>
            </w:pPr>
            <w:r w:rsidR="183446C3">
              <w:rPr/>
              <w:t>Name</w:t>
            </w:r>
          </w:p>
        </w:tc>
        <w:tc>
          <w:tcPr>
            <w:tcW w:w="2343" w:type="dxa"/>
            <w:tcMar/>
          </w:tcPr>
          <w:p w:rsidR="183446C3" w:rsidP="183446C3" w:rsidRDefault="183446C3" w14:noSpellErr="1" w14:paraId="77816BA1" w14:textId="4BAD6F46">
            <w:pPr>
              <w:jc w:val="both"/>
            </w:pPr>
            <w:r w:rsidR="183446C3">
              <w:rPr/>
              <w:t>Pullups</w:t>
            </w:r>
          </w:p>
        </w:tc>
      </w:tr>
      <w:tr w:rsidR="183446C3" w:rsidTr="183446C3" w14:paraId="3ABBCE9E">
        <w:trPr>
          <w:trHeight w:val="300"/>
        </w:trPr>
        <w:tc>
          <w:tcPr>
            <w:tcW w:w="3826" w:type="dxa"/>
            <w:tcMar/>
          </w:tcPr>
          <w:p w:rsidR="183446C3" w:rsidP="183446C3" w:rsidRDefault="183446C3" w14:noSpellErr="1" w14:paraId="7A89B482" w14:textId="31BDCB82">
            <w:pPr>
              <w:jc w:val="both"/>
            </w:pPr>
            <w:r w:rsidR="183446C3">
              <w:rPr/>
              <w:t>Reps</w:t>
            </w:r>
          </w:p>
        </w:tc>
        <w:tc>
          <w:tcPr>
            <w:tcW w:w="2343" w:type="dxa"/>
            <w:tcMar/>
          </w:tcPr>
          <w:p w:rsidR="183446C3" w:rsidP="183446C3" w:rsidRDefault="183446C3" w14:noSpellErr="1" w14:paraId="726BF14B" w14:textId="6CF8E8D8">
            <w:pPr>
              <w:jc w:val="both"/>
            </w:pPr>
            <w:r w:rsidR="183446C3">
              <w:rPr/>
              <w:t>10</w:t>
            </w:r>
          </w:p>
        </w:tc>
      </w:tr>
      <w:tr w:rsidR="183446C3" w:rsidTr="183446C3" w14:paraId="0A88911E">
        <w:trPr>
          <w:trHeight w:val="300"/>
        </w:trPr>
        <w:tc>
          <w:tcPr>
            <w:tcW w:w="3826" w:type="dxa"/>
            <w:tcMar/>
          </w:tcPr>
          <w:p w:rsidR="183446C3" w:rsidP="183446C3" w:rsidRDefault="183446C3" w14:noSpellErr="1" w14:paraId="6166891A" w14:textId="444FBA70">
            <w:pPr>
              <w:jc w:val="both"/>
            </w:pPr>
            <w:r w:rsidR="183446C3">
              <w:rPr/>
              <w:t>Sets</w:t>
            </w:r>
          </w:p>
        </w:tc>
        <w:tc>
          <w:tcPr>
            <w:tcW w:w="2343" w:type="dxa"/>
            <w:tcMar/>
          </w:tcPr>
          <w:p w:rsidR="183446C3" w:rsidP="183446C3" w:rsidRDefault="183446C3" w14:noSpellErr="1" w14:paraId="5645A267" w14:textId="02E05A30">
            <w:pPr>
              <w:jc w:val="both"/>
            </w:pPr>
            <w:r w:rsidR="183446C3">
              <w:rPr/>
              <w:t>3</w:t>
            </w:r>
          </w:p>
        </w:tc>
      </w:tr>
      <w:tr w:rsidR="183446C3" w:rsidTr="183446C3" w14:paraId="7F29CABE">
        <w:trPr>
          <w:trHeight w:val="300"/>
        </w:trPr>
        <w:tc>
          <w:tcPr>
            <w:tcW w:w="3826" w:type="dxa"/>
            <w:tcMar/>
          </w:tcPr>
          <w:p w:rsidR="183446C3" w:rsidP="183446C3" w:rsidRDefault="183446C3" w14:noSpellErr="1" w14:paraId="57F7F9CB" w14:textId="04CDE8A7">
            <w:pPr>
              <w:jc w:val="both"/>
            </w:pPr>
            <w:r w:rsidR="183446C3">
              <w:rPr/>
              <w:t>Equipment</w:t>
            </w:r>
          </w:p>
        </w:tc>
        <w:tc>
          <w:tcPr>
            <w:tcW w:w="2343" w:type="dxa"/>
            <w:tcMar/>
          </w:tcPr>
          <w:p w:rsidR="183446C3" w:rsidP="183446C3" w:rsidRDefault="183446C3" w14:noSpellErr="1" w14:paraId="10925F26" w14:textId="523B8933">
            <w:pPr>
              <w:jc w:val="both"/>
            </w:pPr>
            <w:r w:rsidR="183446C3">
              <w:rPr/>
              <w:t>None</w:t>
            </w:r>
          </w:p>
        </w:tc>
      </w:tr>
      <w:tr w:rsidR="183446C3" w:rsidTr="183446C3" w14:paraId="7645DDB2">
        <w:trPr>
          <w:trHeight w:val="300"/>
        </w:trPr>
        <w:tc>
          <w:tcPr>
            <w:tcW w:w="3826" w:type="dxa"/>
            <w:tcMar/>
          </w:tcPr>
          <w:p w:rsidR="183446C3" w:rsidP="183446C3" w:rsidRDefault="183446C3" w14:noSpellErr="1" w14:paraId="2F602BC7" w14:textId="1887CC24">
            <w:pPr>
              <w:jc w:val="both"/>
            </w:pPr>
            <w:r w:rsidR="183446C3">
              <w:rPr/>
              <w:t>Difficulty</w:t>
            </w:r>
          </w:p>
        </w:tc>
        <w:tc>
          <w:tcPr>
            <w:tcW w:w="2343" w:type="dxa"/>
            <w:tcMar/>
          </w:tcPr>
          <w:p w:rsidR="183446C3" w:rsidP="183446C3" w:rsidRDefault="183446C3" w14:noSpellErr="1" w14:paraId="516EBFC9" w14:textId="58368E13">
            <w:pPr>
              <w:jc w:val="both"/>
            </w:pPr>
            <w:r w:rsidR="183446C3">
              <w:rPr/>
              <w:t>5</w:t>
            </w:r>
          </w:p>
        </w:tc>
      </w:tr>
      <w:tr w:rsidR="183446C3" w:rsidTr="183446C3" w14:paraId="31886DBD">
        <w:trPr>
          <w:trHeight w:val="300"/>
        </w:trPr>
        <w:tc>
          <w:tcPr>
            <w:tcW w:w="3826" w:type="dxa"/>
            <w:tcMar/>
          </w:tcPr>
          <w:p w:rsidR="183446C3" w:rsidP="183446C3" w:rsidRDefault="183446C3" w14:noSpellErr="1" w14:paraId="3E7E8B35" w14:textId="0948ECDA">
            <w:pPr>
              <w:jc w:val="both"/>
            </w:pPr>
            <w:r w:rsidR="183446C3">
              <w:rPr/>
              <w:t>Muscle</w:t>
            </w:r>
          </w:p>
        </w:tc>
        <w:tc>
          <w:tcPr>
            <w:tcW w:w="2343" w:type="dxa"/>
            <w:tcMar/>
          </w:tcPr>
          <w:p w:rsidR="183446C3" w:rsidP="183446C3" w:rsidRDefault="183446C3" w14:noSpellErr="1" w14:paraId="26806524" w14:textId="50CE38F7">
            <w:pPr>
              <w:jc w:val="both"/>
            </w:pPr>
            <w:r w:rsidR="183446C3">
              <w:rPr/>
              <w:t>Back</w:t>
            </w:r>
          </w:p>
        </w:tc>
      </w:tr>
      <w:tr w:rsidR="183446C3" w:rsidTr="183446C3" w14:paraId="532891A7">
        <w:trPr>
          <w:trHeight w:val="300"/>
        </w:trPr>
        <w:tc>
          <w:tcPr>
            <w:tcW w:w="3826" w:type="dxa"/>
            <w:tcMar/>
          </w:tcPr>
          <w:p w:rsidR="183446C3" w:rsidP="183446C3" w:rsidRDefault="183446C3" w14:noSpellErr="1" w14:paraId="4B24F47E" w14:textId="3DEBFCDD">
            <w:pPr>
              <w:jc w:val="both"/>
            </w:pPr>
            <w:r w:rsidR="183446C3">
              <w:rPr/>
              <w:t>How difficult it felt</w:t>
            </w:r>
          </w:p>
        </w:tc>
        <w:tc>
          <w:tcPr>
            <w:tcW w:w="2343" w:type="dxa"/>
            <w:tcMar/>
          </w:tcPr>
          <w:p w:rsidR="183446C3" w:rsidP="183446C3" w:rsidRDefault="183446C3" w14:noSpellErr="1" w14:paraId="0F6ECD57" w14:textId="00B9D14E">
            <w:pPr>
              <w:jc w:val="both"/>
            </w:pPr>
            <w:r w:rsidR="183446C3">
              <w:rPr/>
              <w:t>6</w:t>
            </w:r>
          </w:p>
        </w:tc>
      </w:tr>
      <w:tr w:rsidR="183446C3" w:rsidTr="183446C3" w14:paraId="6B1748CC">
        <w:trPr>
          <w:trHeight w:val="300"/>
        </w:trPr>
        <w:tc>
          <w:tcPr>
            <w:tcW w:w="3826" w:type="dxa"/>
            <w:tcMar/>
          </w:tcPr>
          <w:p w:rsidR="183446C3" w:rsidP="183446C3" w:rsidRDefault="183446C3" w14:noSpellErr="1" w14:paraId="1D945B0D" w14:textId="729B1271">
            <w:pPr>
              <w:jc w:val="both"/>
            </w:pPr>
            <w:r w:rsidR="183446C3">
              <w:rPr/>
              <w:t>Enjoyable</w:t>
            </w:r>
          </w:p>
        </w:tc>
        <w:tc>
          <w:tcPr>
            <w:tcW w:w="2343" w:type="dxa"/>
            <w:tcMar/>
          </w:tcPr>
          <w:p w:rsidR="183446C3" w:rsidP="183446C3" w:rsidRDefault="183446C3" w14:noSpellErr="1" w14:paraId="7A66D717" w14:textId="4C765D4A">
            <w:pPr>
              <w:jc w:val="both"/>
            </w:pPr>
            <w:r w:rsidR="183446C3">
              <w:rPr/>
              <w:t>7</w:t>
            </w:r>
          </w:p>
        </w:tc>
      </w:tr>
      <w:tr w:rsidR="183446C3" w:rsidTr="183446C3" w14:paraId="6A8D0D9D">
        <w:trPr>
          <w:trHeight w:val="300"/>
        </w:trPr>
        <w:tc>
          <w:tcPr>
            <w:tcW w:w="3826" w:type="dxa"/>
            <w:tcMar/>
          </w:tcPr>
          <w:p w:rsidR="183446C3" w:rsidP="183446C3" w:rsidRDefault="183446C3" w14:paraId="7ED82F62" w14:textId="43DD121C">
            <w:pPr>
              <w:jc w:val="both"/>
            </w:pPr>
            <w:r w:rsidR="183446C3">
              <w:rPr/>
              <w:t>Number_of_exercises_completed</w:t>
            </w:r>
          </w:p>
        </w:tc>
        <w:tc>
          <w:tcPr>
            <w:tcW w:w="2343" w:type="dxa"/>
            <w:tcMar/>
          </w:tcPr>
          <w:p w:rsidR="183446C3" w:rsidP="183446C3" w:rsidRDefault="183446C3" w14:noSpellErr="1" w14:paraId="420CC4C5" w14:textId="42F70B5F">
            <w:pPr>
              <w:jc w:val="both"/>
            </w:pPr>
            <w:r w:rsidR="183446C3">
              <w:rPr/>
              <w:t>3</w:t>
            </w:r>
          </w:p>
        </w:tc>
      </w:tr>
      <w:tr w:rsidR="183446C3" w:rsidTr="183446C3" w14:paraId="54C784A5">
        <w:trPr>
          <w:trHeight w:val="300"/>
        </w:trPr>
        <w:tc>
          <w:tcPr>
            <w:tcW w:w="3826" w:type="dxa"/>
            <w:tcMar/>
          </w:tcPr>
          <w:p w:rsidR="183446C3" w:rsidP="183446C3" w:rsidRDefault="183446C3" w14:paraId="3E1ED5E4" w14:textId="5D3FA4CD">
            <w:pPr>
              <w:jc w:val="both"/>
            </w:pPr>
            <w:r w:rsidR="183446C3">
              <w:rPr/>
              <w:t>Workout_ID</w:t>
            </w:r>
          </w:p>
        </w:tc>
        <w:tc>
          <w:tcPr>
            <w:tcW w:w="2343" w:type="dxa"/>
            <w:tcMar/>
          </w:tcPr>
          <w:p w:rsidR="183446C3" w:rsidP="183446C3" w:rsidRDefault="183446C3" w14:noSpellErr="1" w14:paraId="387B507F" w14:textId="349E541C">
            <w:pPr>
              <w:jc w:val="both"/>
            </w:pPr>
            <w:r w:rsidR="183446C3">
              <w:rPr/>
              <w:t>3</w:t>
            </w:r>
          </w:p>
        </w:tc>
      </w:tr>
      <w:tr w:rsidR="183446C3" w:rsidTr="183446C3" w14:paraId="07E42BAD">
        <w:trPr>
          <w:trHeight w:val="300"/>
        </w:trPr>
        <w:tc>
          <w:tcPr>
            <w:tcW w:w="3826" w:type="dxa"/>
            <w:tcMar/>
          </w:tcPr>
          <w:p w:rsidR="183446C3" w:rsidP="183446C3" w:rsidRDefault="183446C3" w14:paraId="517DF1AA" w14:textId="7ED2C170">
            <w:pPr>
              <w:jc w:val="both"/>
            </w:pPr>
            <w:r w:rsidR="183446C3">
              <w:rPr/>
              <w:t>Workout_ID</w:t>
            </w:r>
          </w:p>
        </w:tc>
        <w:tc>
          <w:tcPr>
            <w:tcW w:w="2343" w:type="dxa"/>
            <w:tcMar/>
          </w:tcPr>
          <w:p w:rsidR="183446C3" w:rsidP="183446C3" w:rsidRDefault="183446C3" w14:noSpellErr="1" w14:paraId="5BF8DA69" w14:textId="73301796">
            <w:pPr>
              <w:jc w:val="both"/>
            </w:pPr>
            <w:r w:rsidR="183446C3">
              <w:rPr/>
              <w:t>5</w:t>
            </w:r>
          </w:p>
        </w:tc>
      </w:tr>
      <w:tr w:rsidR="183446C3" w:rsidTr="183446C3" w14:paraId="0745297D">
        <w:trPr>
          <w:trHeight w:val="300"/>
        </w:trPr>
        <w:tc>
          <w:tcPr>
            <w:tcW w:w="3826" w:type="dxa"/>
            <w:tcMar/>
          </w:tcPr>
          <w:p w:rsidR="183446C3" w:rsidP="183446C3" w:rsidRDefault="183446C3" w14:noSpellErr="1" w14:paraId="3D69316B" w14:textId="4753AAEB">
            <w:pPr>
              <w:jc w:val="both"/>
            </w:pPr>
            <w:r w:rsidR="183446C3">
              <w:rPr/>
              <w:t>Name</w:t>
            </w:r>
          </w:p>
        </w:tc>
        <w:tc>
          <w:tcPr>
            <w:tcW w:w="2343" w:type="dxa"/>
            <w:tcMar/>
          </w:tcPr>
          <w:p w:rsidR="183446C3" w:rsidP="183446C3" w:rsidRDefault="183446C3" w14:noSpellErr="1" w14:paraId="36B1A895" w14:textId="1056FCD0">
            <w:pPr>
              <w:jc w:val="both"/>
            </w:pPr>
            <w:r w:rsidR="183446C3">
              <w:rPr/>
              <w:t>Glutes</w:t>
            </w:r>
          </w:p>
        </w:tc>
      </w:tr>
      <w:tr w:rsidR="183446C3" w:rsidTr="183446C3" w14:paraId="626240E9">
        <w:trPr>
          <w:trHeight w:val="300"/>
        </w:trPr>
        <w:tc>
          <w:tcPr>
            <w:tcW w:w="3826" w:type="dxa"/>
            <w:tcMar/>
          </w:tcPr>
          <w:p w:rsidR="183446C3" w:rsidP="183446C3" w:rsidRDefault="183446C3" w14:paraId="178522AC" w14:textId="43DE4F54">
            <w:pPr>
              <w:jc w:val="both"/>
            </w:pPr>
            <w:r w:rsidR="183446C3">
              <w:rPr/>
              <w:t>Number_of_workouts_completed</w:t>
            </w:r>
          </w:p>
        </w:tc>
        <w:tc>
          <w:tcPr>
            <w:tcW w:w="2343" w:type="dxa"/>
            <w:tcMar/>
          </w:tcPr>
          <w:p w:rsidR="183446C3" w:rsidP="183446C3" w:rsidRDefault="183446C3" w14:noSpellErr="1" w14:paraId="16798EBC" w14:textId="4861744E">
            <w:pPr>
              <w:jc w:val="both"/>
            </w:pPr>
            <w:r w:rsidR="183446C3">
              <w:rPr/>
              <w:t>7</w:t>
            </w:r>
          </w:p>
        </w:tc>
      </w:tr>
      <w:tr w:rsidR="183446C3" w:rsidTr="183446C3" w14:paraId="1A57D0E3">
        <w:trPr>
          <w:trHeight w:val="300"/>
        </w:trPr>
        <w:tc>
          <w:tcPr>
            <w:tcW w:w="3826" w:type="dxa"/>
            <w:tcMar/>
          </w:tcPr>
          <w:p w:rsidR="183446C3" w:rsidP="183446C3" w:rsidRDefault="183446C3" w14:paraId="0FABB81C" w14:textId="2AFF321D">
            <w:pPr>
              <w:jc w:val="both"/>
            </w:pPr>
            <w:r w:rsidR="183446C3">
              <w:rPr/>
              <w:t>Program_Routine_ID</w:t>
            </w:r>
          </w:p>
        </w:tc>
        <w:tc>
          <w:tcPr>
            <w:tcW w:w="2343" w:type="dxa"/>
            <w:tcMar/>
          </w:tcPr>
          <w:p w:rsidR="183446C3" w:rsidP="183446C3" w:rsidRDefault="183446C3" w14:noSpellErr="1" w14:paraId="6626C5B2" w14:textId="39986476">
            <w:pPr>
              <w:jc w:val="both"/>
            </w:pPr>
            <w:r w:rsidR="183446C3">
              <w:rPr/>
              <w:t>4</w:t>
            </w:r>
          </w:p>
        </w:tc>
      </w:tr>
      <w:tr w:rsidR="183446C3" w:rsidTr="183446C3" w14:paraId="1B9DEC73">
        <w:trPr>
          <w:trHeight w:val="300"/>
        </w:trPr>
        <w:tc>
          <w:tcPr>
            <w:tcW w:w="3826" w:type="dxa"/>
            <w:tcMar/>
          </w:tcPr>
          <w:p w:rsidR="183446C3" w:rsidP="183446C3" w:rsidRDefault="183446C3" w14:paraId="47604242" w14:textId="2AFF321D">
            <w:pPr>
              <w:jc w:val="both"/>
            </w:pPr>
            <w:r w:rsidR="183446C3">
              <w:rPr/>
              <w:t>Program_Routine_ID</w:t>
            </w:r>
          </w:p>
          <w:p w:rsidR="183446C3" w:rsidP="183446C3" w:rsidRDefault="183446C3" w14:noSpellErr="1" w14:paraId="24F59AF3" w14:textId="5CD0F345">
            <w:pPr>
              <w:jc w:val="both"/>
            </w:pPr>
          </w:p>
        </w:tc>
        <w:tc>
          <w:tcPr>
            <w:tcW w:w="2343" w:type="dxa"/>
            <w:tcMar/>
          </w:tcPr>
          <w:p w:rsidR="183446C3" w:rsidP="183446C3" w:rsidRDefault="183446C3" w14:noSpellErr="1" w14:paraId="348036B4" w14:textId="3B37F4E3">
            <w:pPr>
              <w:jc w:val="both"/>
            </w:pPr>
            <w:r w:rsidR="183446C3">
              <w:rPr/>
              <w:t>2</w:t>
            </w:r>
          </w:p>
        </w:tc>
      </w:tr>
      <w:tr w:rsidR="183446C3" w:rsidTr="183446C3" w14:paraId="544880EB">
        <w:trPr>
          <w:trHeight w:val="300"/>
        </w:trPr>
        <w:tc>
          <w:tcPr>
            <w:tcW w:w="3826" w:type="dxa"/>
            <w:tcMar/>
          </w:tcPr>
          <w:p w:rsidR="183446C3" w:rsidP="183446C3" w:rsidRDefault="183446C3" w14:noSpellErr="1" w14:paraId="7F6C4DD1" w14:textId="03B6A395">
            <w:pPr>
              <w:jc w:val="both"/>
            </w:pPr>
            <w:r w:rsidR="183446C3">
              <w:rPr/>
              <w:t>Name</w:t>
            </w:r>
          </w:p>
        </w:tc>
        <w:tc>
          <w:tcPr>
            <w:tcW w:w="2343" w:type="dxa"/>
            <w:tcMar/>
          </w:tcPr>
          <w:p w:rsidR="183446C3" w:rsidP="183446C3" w:rsidRDefault="183446C3" w14:noSpellErr="1" w14:paraId="694C2E20" w14:textId="6DBF43E4">
            <w:pPr>
              <w:jc w:val="both"/>
            </w:pPr>
            <w:r w:rsidR="183446C3">
              <w:rPr/>
              <w:t>Legs</w:t>
            </w:r>
          </w:p>
        </w:tc>
      </w:tr>
      <w:tr w:rsidR="183446C3" w:rsidTr="183446C3" w14:paraId="4050AD8A">
        <w:trPr>
          <w:trHeight w:val="300"/>
        </w:trPr>
        <w:tc>
          <w:tcPr>
            <w:tcW w:w="3826" w:type="dxa"/>
            <w:tcMar/>
          </w:tcPr>
          <w:p w:rsidR="183446C3" w:rsidP="183446C3" w:rsidRDefault="183446C3" w14:paraId="4C922F86" w14:textId="5BC32AE3">
            <w:pPr>
              <w:jc w:val="both"/>
            </w:pPr>
            <w:r w:rsidR="183446C3">
              <w:rPr/>
              <w:t>Split_ID</w:t>
            </w:r>
          </w:p>
        </w:tc>
        <w:tc>
          <w:tcPr>
            <w:tcW w:w="2343" w:type="dxa"/>
            <w:tcMar/>
          </w:tcPr>
          <w:p w:rsidR="183446C3" w:rsidP="183446C3" w:rsidRDefault="183446C3" w14:noSpellErr="1" w14:paraId="67CE2B36" w14:textId="3C4F394F">
            <w:pPr>
              <w:jc w:val="both"/>
            </w:pPr>
            <w:r w:rsidR="183446C3">
              <w:rPr/>
              <w:t>8</w:t>
            </w:r>
          </w:p>
        </w:tc>
      </w:tr>
      <w:tr w:rsidR="183446C3" w:rsidTr="183446C3" w14:paraId="6750418A">
        <w:trPr>
          <w:trHeight w:val="300"/>
        </w:trPr>
        <w:tc>
          <w:tcPr>
            <w:tcW w:w="3826" w:type="dxa"/>
            <w:tcMar/>
          </w:tcPr>
          <w:p w:rsidR="183446C3" w:rsidP="183446C3" w:rsidRDefault="183446C3" w14:paraId="3ADE5C6C" w14:textId="1E98BDC4">
            <w:pPr>
              <w:jc w:val="both"/>
            </w:pPr>
            <w:r w:rsidR="183446C3">
              <w:rPr/>
              <w:t>Split_ID</w:t>
            </w:r>
          </w:p>
        </w:tc>
        <w:tc>
          <w:tcPr>
            <w:tcW w:w="2343" w:type="dxa"/>
            <w:tcMar/>
          </w:tcPr>
          <w:p w:rsidR="183446C3" w:rsidP="183446C3" w:rsidRDefault="183446C3" w14:noSpellErr="1" w14:paraId="2FB4F609" w14:textId="16AA5C45">
            <w:pPr>
              <w:jc w:val="both"/>
            </w:pPr>
            <w:r w:rsidR="183446C3">
              <w:rPr/>
              <w:t>9</w:t>
            </w:r>
          </w:p>
        </w:tc>
      </w:tr>
      <w:tr w:rsidR="183446C3" w:rsidTr="183446C3" w14:paraId="4371EEDD">
        <w:trPr>
          <w:trHeight w:val="300"/>
        </w:trPr>
        <w:tc>
          <w:tcPr>
            <w:tcW w:w="3826" w:type="dxa"/>
            <w:tcMar/>
          </w:tcPr>
          <w:p w:rsidR="183446C3" w:rsidP="183446C3" w:rsidRDefault="183446C3" w14:noSpellErr="1" w14:paraId="58EDF614" w14:textId="5620A07F">
            <w:pPr>
              <w:jc w:val="both"/>
            </w:pPr>
            <w:r w:rsidR="183446C3">
              <w:rPr/>
              <w:t>Name</w:t>
            </w:r>
          </w:p>
        </w:tc>
        <w:tc>
          <w:tcPr>
            <w:tcW w:w="2343" w:type="dxa"/>
            <w:tcMar/>
          </w:tcPr>
          <w:p w:rsidR="183446C3" w:rsidP="183446C3" w:rsidRDefault="183446C3" w14:noSpellErr="1" w14:paraId="7BC98DD3" w14:textId="59E3A853">
            <w:pPr>
              <w:jc w:val="both"/>
            </w:pPr>
            <w:r w:rsidR="183446C3">
              <w:rPr/>
              <w:t>5-day split</w:t>
            </w:r>
          </w:p>
        </w:tc>
      </w:tr>
    </w:tbl>
    <w:p w:rsidR="183446C3" w:rsidP="183446C3" w:rsidRDefault="183446C3" w14:paraId="4FC540A6" w14:textId="3EA49C62">
      <w:pPr>
        <w:pStyle w:val="Normal"/>
      </w:pPr>
    </w:p>
    <w:tbl>
      <w:tblPr>
        <w:tblStyle w:val="TableGridLight"/>
        <w:tblW w:w="0" w:type="auto"/>
        <w:tblLook w:val="06A0" w:firstRow="1" w:lastRow="0" w:firstColumn="1" w:lastColumn="0" w:noHBand="1" w:noVBand="1"/>
      </w:tblPr>
      <w:tblGrid>
        <w:gridCol w:w="3675"/>
        <w:gridCol w:w="2493"/>
      </w:tblGrid>
      <w:tr w:rsidR="183446C3" w:rsidTr="183446C3" w14:paraId="595F5F1A">
        <w:trPr>
          <w:trHeight w:val="300"/>
        </w:trPr>
        <w:tc>
          <w:tcPr>
            <w:tcW w:w="3675" w:type="dxa"/>
            <w:shd w:val="clear" w:color="auto" w:fill="000000" w:themeFill="text1"/>
            <w:tcMar/>
          </w:tcPr>
          <w:p w:rsidR="183446C3" w:rsidP="183446C3" w:rsidRDefault="183446C3" w14:paraId="65332EFD" w14:textId="0BDD03D0">
            <w:pPr>
              <w:pStyle w:val="Normal"/>
              <w:jc w:val="both"/>
              <w:rPr>
                <w:b w:val="1"/>
                <w:bCs w:val="1"/>
              </w:rPr>
            </w:pPr>
            <w:r w:rsidRPr="183446C3" w:rsidR="183446C3">
              <w:rPr>
                <w:b w:val="1"/>
                <w:bCs w:val="1"/>
              </w:rPr>
              <w:t>Attribute Name</w:t>
            </w:r>
          </w:p>
        </w:tc>
        <w:tc>
          <w:tcPr>
            <w:tcW w:w="2493" w:type="dxa"/>
            <w:shd w:val="clear" w:color="auto" w:fill="000000" w:themeFill="text1"/>
            <w:tcMar/>
          </w:tcPr>
          <w:p w:rsidR="183446C3" w:rsidP="183446C3" w:rsidRDefault="183446C3" w14:paraId="372EAC49" w14:textId="1E8C24AC">
            <w:pPr>
              <w:jc w:val="both"/>
              <w:rPr>
                <w:b w:val="1"/>
                <w:bCs w:val="1"/>
              </w:rPr>
            </w:pPr>
            <w:r w:rsidRPr="183446C3" w:rsidR="183446C3">
              <w:rPr>
                <w:b w:val="1"/>
                <w:bCs w:val="1"/>
              </w:rPr>
              <w:t>Data type [Sqlite3]</w:t>
            </w:r>
          </w:p>
        </w:tc>
      </w:tr>
      <w:tr w:rsidR="183446C3" w:rsidTr="183446C3" w14:paraId="0C555750">
        <w:trPr>
          <w:trHeight w:val="300"/>
        </w:trPr>
        <w:tc>
          <w:tcPr>
            <w:tcW w:w="3675" w:type="dxa"/>
            <w:tcMar/>
          </w:tcPr>
          <w:p w:rsidR="183446C3" w:rsidP="183446C3" w:rsidRDefault="183446C3" w14:noSpellErr="1" w14:paraId="78F407D2" w14:textId="77464661">
            <w:pPr>
              <w:jc w:val="both"/>
            </w:pPr>
            <w:r w:rsidR="183446C3">
              <w:rPr/>
              <w:t>Exercise_ID</w:t>
            </w:r>
          </w:p>
        </w:tc>
        <w:tc>
          <w:tcPr>
            <w:tcW w:w="2493" w:type="dxa"/>
            <w:tcMar/>
          </w:tcPr>
          <w:p w:rsidR="183446C3" w:rsidP="183446C3" w:rsidRDefault="183446C3" w14:noSpellErr="1" w14:paraId="70389C06" w14:textId="71F0C286">
            <w:pPr>
              <w:jc w:val="both"/>
            </w:pPr>
            <w:r w:rsidR="183446C3">
              <w:rPr/>
              <w:t>INTEGER</w:t>
            </w:r>
          </w:p>
        </w:tc>
      </w:tr>
      <w:tr w:rsidR="183446C3" w:rsidTr="183446C3" w14:paraId="59F4903D">
        <w:trPr>
          <w:trHeight w:val="300"/>
        </w:trPr>
        <w:tc>
          <w:tcPr>
            <w:tcW w:w="3675" w:type="dxa"/>
            <w:tcMar/>
          </w:tcPr>
          <w:p w:rsidR="183446C3" w:rsidP="183446C3" w:rsidRDefault="183446C3" w14:noSpellErr="1" w14:paraId="6161CA87" w14:textId="33542682">
            <w:pPr>
              <w:jc w:val="both"/>
            </w:pPr>
            <w:r w:rsidR="183446C3">
              <w:rPr/>
              <w:t>Name</w:t>
            </w:r>
          </w:p>
        </w:tc>
        <w:tc>
          <w:tcPr>
            <w:tcW w:w="2493" w:type="dxa"/>
            <w:tcMar/>
          </w:tcPr>
          <w:p w:rsidR="183446C3" w:rsidP="183446C3" w:rsidRDefault="183446C3" w14:noSpellErr="1" w14:paraId="28E18261" w14:textId="6D357768">
            <w:pPr>
              <w:jc w:val="both"/>
            </w:pPr>
            <w:r w:rsidR="183446C3">
              <w:rPr/>
              <w:t>TEXT</w:t>
            </w:r>
          </w:p>
        </w:tc>
      </w:tr>
      <w:tr w:rsidR="183446C3" w:rsidTr="183446C3" w14:paraId="2D035A78">
        <w:trPr>
          <w:trHeight w:val="300"/>
        </w:trPr>
        <w:tc>
          <w:tcPr>
            <w:tcW w:w="3675" w:type="dxa"/>
            <w:tcMar/>
          </w:tcPr>
          <w:p w:rsidR="183446C3" w:rsidP="183446C3" w:rsidRDefault="183446C3" w14:noSpellErr="1" w14:paraId="19A10B3F" w14:textId="31BDCB82">
            <w:pPr>
              <w:jc w:val="both"/>
            </w:pPr>
            <w:r w:rsidR="183446C3">
              <w:rPr/>
              <w:t>Reps</w:t>
            </w:r>
          </w:p>
        </w:tc>
        <w:tc>
          <w:tcPr>
            <w:tcW w:w="2493" w:type="dxa"/>
            <w:tcMar/>
          </w:tcPr>
          <w:p w:rsidR="183446C3" w:rsidP="183446C3" w:rsidRDefault="183446C3" w14:noSpellErr="1" w14:paraId="06117083" w14:textId="71F0C286">
            <w:pPr>
              <w:jc w:val="both"/>
            </w:pPr>
            <w:r w:rsidR="183446C3">
              <w:rPr/>
              <w:t>INTEGER</w:t>
            </w:r>
          </w:p>
          <w:p w:rsidR="183446C3" w:rsidP="183446C3" w:rsidRDefault="183446C3" w14:noSpellErr="1" w14:paraId="2C7C5D8E" w14:textId="09CEA97A">
            <w:pPr>
              <w:jc w:val="both"/>
            </w:pPr>
          </w:p>
        </w:tc>
      </w:tr>
      <w:tr w:rsidR="183446C3" w:rsidTr="183446C3" w14:paraId="47703B6B">
        <w:trPr>
          <w:trHeight w:val="300"/>
        </w:trPr>
        <w:tc>
          <w:tcPr>
            <w:tcW w:w="3675" w:type="dxa"/>
            <w:tcMar/>
          </w:tcPr>
          <w:p w:rsidR="183446C3" w:rsidP="183446C3" w:rsidRDefault="183446C3" w14:noSpellErr="1" w14:paraId="0642C90A" w14:textId="444FBA70">
            <w:pPr>
              <w:jc w:val="both"/>
            </w:pPr>
            <w:r w:rsidR="183446C3">
              <w:rPr/>
              <w:t>Sets</w:t>
            </w:r>
          </w:p>
        </w:tc>
        <w:tc>
          <w:tcPr>
            <w:tcW w:w="2493" w:type="dxa"/>
            <w:tcMar/>
          </w:tcPr>
          <w:p w:rsidR="183446C3" w:rsidP="183446C3" w:rsidRDefault="183446C3" w14:noSpellErr="1" w14:paraId="1A4AC114" w14:textId="71F0C286">
            <w:pPr>
              <w:jc w:val="both"/>
            </w:pPr>
            <w:r w:rsidR="183446C3">
              <w:rPr/>
              <w:t>INTEGER</w:t>
            </w:r>
          </w:p>
          <w:p w:rsidR="183446C3" w:rsidP="183446C3" w:rsidRDefault="183446C3" w14:noSpellErr="1" w14:paraId="6FF4B03E" w14:textId="46A8A6BF">
            <w:pPr>
              <w:jc w:val="both"/>
            </w:pPr>
          </w:p>
        </w:tc>
      </w:tr>
      <w:tr w:rsidR="183446C3" w:rsidTr="183446C3" w14:paraId="35014593">
        <w:trPr>
          <w:trHeight w:val="300"/>
        </w:trPr>
        <w:tc>
          <w:tcPr>
            <w:tcW w:w="3675" w:type="dxa"/>
            <w:tcMar/>
          </w:tcPr>
          <w:p w:rsidR="183446C3" w:rsidP="183446C3" w:rsidRDefault="183446C3" w14:noSpellErr="1" w14:paraId="7BF28DED" w14:textId="04CDE8A7">
            <w:pPr>
              <w:jc w:val="both"/>
            </w:pPr>
            <w:r w:rsidR="183446C3">
              <w:rPr/>
              <w:t>Equipment</w:t>
            </w:r>
          </w:p>
        </w:tc>
        <w:tc>
          <w:tcPr>
            <w:tcW w:w="2493" w:type="dxa"/>
            <w:tcMar/>
          </w:tcPr>
          <w:p w:rsidR="183446C3" w:rsidP="183446C3" w:rsidRDefault="183446C3" w14:noSpellErr="1" w14:paraId="7672F3F0" w14:textId="6D357768">
            <w:pPr>
              <w:jc w:val="both"/>
            </w:pPr>
            <w:r w:rsidR="183446C3">
              <w:rPr/>
              <w:t>TEXT</w:t>
            </w:r>
          </w:p>
          <w:p w:rsidR="183446C3" w:rsidP="183446C3" w:rsidRDefault="183446C3" w14:noSpellErr="1" w14:paraId="60F112D8" w14:textId="6B641D0C">
            <w:pPr>
              <w:jc w:val="both"/>
            </w:pPr>
          </w:p>
        </w:tc>
      </w:tr>
      <w:tr w:rsidR="183446C3" w:rsidTr="183446C3" w14:paraId="4FBD292E">
        <w:trPr>
          <w:trHeight w:val="300"/>
        </w:trPr>
        <w:tc>
          <w:tcPr>
            <w:tcW w:w="3675" w:type="dxa"/>
            <w:tcMar/>
          </w:tcPr>
          <w:p w:rsidR="183446C3" w:rsidP="183446C3" w:rsidRDefault="183446C3" w14:noSpellErr="1" w14:paraId="1B65DD1D" w14:textId="1887CC24">
            <w:pPr>
              <w:jc w:val="both"/>
            </w:pPr>
            <w:r w:rsidR="183446C3">
              <w:rPr/>
              <w:t>Difficulty</w:t>
            </w:r>
          </w:p>
        </w:tc>
        <w:tc>
          <w:tcPr>
            <w:tcW w:w="2493" w:type="dxa"/>
            <w:tcMar/>
          </w:tcPr>
          <w:p w:rsidR="183446C3" w:rsidP="183446C3" w:rsidRDefault="183446C3" w14:noSpellErr="1" w14:paraId="27282DE7" w14:textId="71F0C286">
            <w:pPr>
              <w:jc w:val="both"/>
            </w:pPr>
            <w:r w:rsidR="183446C3">
              <w:rPr/>
              <w:t>INTEGER</w:t>
            </w:r>
          </w:p>
          <w:p w:rsidR="183446C3" w:rsidP="183446C3" w:rsidRDefault="183446C3" w14:noSpellErr="1" w14:paraId="576D5E6D" w14:textId="4181749A">
            <w:pPr>
              <w:jc w:val="both"/>
            </w:pPr>
          </w:p>
        </w:tc>
      </w:tr>
      <w:tr w:rsidR="183446C3" w:rsidTr="183446C3" w14:paraId="03C62E34">
        <w:trPr>
          <w:trHeight w:val="300"/>
        </w:trPr>
        <w:tc>
          <w:tcPr>
            <w:tcW w:w="3675" w:type="dxa"/>
            <w:tcMar/>
          </w:tcPr>
          <w:p w:rsidR="183446C3" w:rsidP="183446C3" w:rsidRDefault="183446C3" w14:noSpellErr="1" w14:paraId="1FF8B89A" w14:textId="0948ECDA">
            <w:pPr>
              <w:jc w:val="both"/>
            </w:pPr>
            <w:r w:rsidR="183446C3">
              <w:rPr/>
              <w:t>Muscle</w:t>
            </w:r>
          </w:p>
        </w:tc>
        <w:tc>
          <w:tcPr>
            <w:tcW w:w="2493" w:type="dxa"/>
            <w:tcMar/>
          </w:tcPr>
          <w:p w:rsidR="183446C3" w:rsidP="183446C3" w:rsidRDefault="183446C3" w14:noSpellErr="1" w14:paraId="46D7982D" w14:textId="6D357768">
            <w:pPr>
              <w:jc w:val="both"/>
            </w:pPr>
            <w:r w:rsidR="183446C3">
              <w:rPr/>
              <w:t>TEXT</w:t>
            </w:r>
          </w:p>
          <w:p w:rsidR="183446C3" w:rsidP="183446C3" w:rsidRDefault="183446C3" w14:noSpellErr="1" w14:paraId="41F12250" w14:textId="4850DDD5">
            <w:pPr>
              <w:jc w:val="both"/>
            </w:pPr>
          </w:p>
        </w:tc>
      </w:tr>
      <w:tr w:rsidR="183446C3" w:rsidTr="183446C3" w14:paraId="0BCCC0F6">
        <w:trPr>
          <w:trHeight w:val="300"/>
        </w:trPr>
        <w:tc>
          <w:tcPr>
            <w:tcW w:w="3675" w:type="dxa"/>
            <w:tcMar/>
          </w:tcPr>
          <w:p w:rsidR="183446C3" w:rsidP="183446C3" w:rsidRDefault="183446C3" w14:noSpellErr="1" w14:paraId="28361000" w14:textId="3DEBFCDD">
            <w:pPr>
              <w:jc w:val="both"/>
            </w:pPr>
            <w:r w:rsidR="183446C3">
              <w:rPr/>
              <w:t>How difficult it felt</w:t>
            </w:r>
          </w:p>
        </w:tc>
        <w:tc>
          <w:tcPr>
            <w:tcW w:w="2493" w:type="dxa"/>
            <w:tcMar/>
          </w:tcPr>
          <w:p w:rsidR="183446C3" w:rsidP="183446C3" w:rsidRDefault="183446C3" w14:noSpellErr="1" w14:paraId="62E0B369" w14:textId="71F0C286">
            <w:pPr>
              <w:jc w:val="both"/>
            </w:pPr>
            <w:r w:rsidR="183446C3">
              <w:rPr/>
              <w:t>INTEGER</w:t>
            </w:r>
          </w:p>
          <w:p w:rsidR="183446C3" w:rsidP="183446C3" w:rsidRDefault="183446C3" w14:noSpellErr="1" w14:paraId="44126C45" w14:textId="7C5EC528">
            <w:pPr>
              <w:jc w:val="both"/>
            </w:pPr>
          </w:p>
        </w:tc>
      </w:tr>
      <w:tr w:rsidR="183446C3" w:rsidTr="183446C3" w14:paraId="1CDEFA46">
        <w:trPr>
          <w:trHeight w:val="300"/>
        </w:trPr>
        <w:tc>
          <w:tcPr>
            <w:tcW w:w="3675" w:type="dxa"/>
            <w:tcMar/>
          </w:tcPr>
          <w:p w:rsidR="183446C3" w:rsidP="183446C3" w:rsidRDefault="183446C3" w14:noSpellErr="1" w14:paraId="4144F6FE" w14:textId="729B1271">
            <w:pPr>
              <w:jc w:val="both"/>
            </w:pPr>
            <w:r w:rsidR="183446C3">
              <w:rPr/>
              <w:t>Enjoyable</w:t>
            </w:r>
          </w:p>
        </w:tc>
        <w:tc>
          <w:tcPr>
            <w:tcW w:w="2493" w:type="dxa"/>
            <w:tcMar/>
          </w:tcPr>
          <w:p w:rsidR="183446C3" w:rsidP="183446C3" w:rsidRDefault="183446C3" w14:noSpellErr="1" w14:paraId="50B53B14" w14:textId="71F0C286">
            <w:pPr>
              <w:jc w:val="both"/>
            </w:pPr>
            <w:r w:rsidR="183446C3">
              <w:rPr/>
              <w:t>INTEGER</w:t>
            </w:r>
          </w:p>
          <w:p w:rsidR="183446C3" w:rsidP="183446C3" w:rsidRDefault="183446C3" w14:noSpellErr="1" w14:paraId="5E72E430" w14:textId="38DE26E2">
            <w:pPr>
              <w:jc w:val="both"/>
            </w:pPr>
          </w:p>
        </w:tc>
      </w:tr>
      <w:tr w:rsidR="183446C3" w:rsidTr="183446C3" w14:paraId="1E5D455E">
        <w:trPr>
          <w:trHeight w:val="300"/>
        </w:trPr>
        <w:tc>
          <w:tcPr>
            <w:tcW w:w="3675" w:type="dxa"/>
            <w:tcMar/>
          </w:tcPr>
          <w:p w:rsidR="183446C3" w:rsidP="183446C3" w:rsidRDefault="183446C3" w14:paraId="720CE203" w14:textId="43DD121C">
            <w:pPr>
              <w:jc w:val="both"/>
            </w:pPr>
            <w:r w:rsidR="183446C3">
              <w:rPr/>
              <w:t>Number_of_exercises_completed</w:t>
            </w:r>
          </w:p>
        </w:tc>
        <w:tc>
          <w:tcPr>
            <w:tcW w:w="2493" w:type="dxa"/>
            <w:tcMar/>
          </w:tcPr>
          <w:p w:rsidR="183446C3" w:rsidP="183446C3" w:rsidRDefault="183446C3" w14:noSpellErr="1" w14:paraId="7628D83A" w14:textId="0529DF44">
            <w:pPr>
              <w:jc w:val="both"/>
            </w:pPr>
            <w:r w:rsidR="183446C3">
              <w:rPr/>
              <w:t>INTEGER</w:t>
            </w:r>
          </w:p>
        </w:tc>
      </w:tr>
      <w:tr w:rsidR="183446C3" w:rsidTr="183446C3" w14:paraId="014E3E25">
        <w:trPr>
          <w:trHeight w:val="300"/>
        </w:trPr>
        <w:tc>
          <w:tcPr>
            <w:tcW w:w="3675" w:type="dxa"/>
            <w:tcMar/>
          </w:tcPr>
          <w:p w:rsidR="183446C3" w:rsidP="183446C3" w:rsidRDefault="183446C3" w14:paraId="28F25BCA" w14:textId="5D3FA4CD">
            <w:pPr>
              <w:jc w:val="both"/>
            </w:pPr>
            <w:r w:rsidR="183446C3">
              <w:rPr/>
              <w:t>Workout_ID</w:t>
            </w:r>
          </w:p>
        </w:tc>
        <w:tc>
          <w:tcPr>
            <w:tcW w:w="2493" w:type="dxa"/>
            <w:tcMar/>
          </w:tcPr>
          <w:p w:rsidR="183446C3" w:rsidP="183446C3" w:rsidRDefault="183446C3" w14:noSpellErr="1" w14:paraId="39540D1B" w14:textId="7657172F">
            <w:pPr>
              <w:jc w:val="both"/>
            </w:pPr>
            <w:r w:rsidR="183446C3">
              <w:rPr/>
              <w:t>INTEGER</w:t>
            </w:r>
          </w:p>
        </w:tc>
      </w:tr>
      <w:tr w:rsidR="183446C3" w:rsidTr="183446C3" w14:paraId="78B1364A">
        <w:trPr>
          <w:trHeight w:val="300"/>
        </w:trPr>
        <w:tc>
          <w:tcPr>
            <w:tcW w:w="3675" w:type="dxa"/>
            <w:tcMar/>
          </w:tcPr>
          <w:p w:rsidR="183446C3" w:rsidP="183446C3" w:rsidRDefault="183446C3" w14:paraId="4F0157C1" w14:textId="7ED2C170">
            <w:pPr>
              <w:jc w:val="both"/>
            </w:pPr>
            <w:r w:rsidR="183446C3">
              <w:rPr/>
              <w:t>Workout_ID</w:t>
            </w:r>
          </w:p>
        </w:tc>
        <w:tc>
          <w:tcPr>
            <w:tcW w:w="2493" w:type="dxa"/>
            <w:tcMar/>
          </w:tcPr>
          <w:p w:rsidR="183446C3" w:rsidP="183446C3" w:rsidRDefault="183446C3" w14:noSpellErr="1" w14:paraId="11D5CAAE" w14:textId="6A07EE0A">
            <w:pPr>
              <w:jc w:val="both"/>
            </w:pPr>
            <w:r w:rsidR="183446C3">
              <w:rPr/>
              <w:t>INTEGER</w:t>
            </w:r>
          </w:p>
        </w:tc>
      </w:tr>
      <w:tr w:rsidR="183446C3" w:rsidTr="183446C3" w14:paraId="3098CEC0">
        <w:trPr>
          <w:trHeight w:val="300"/>
        </w:trPr>
        <w:tc>
          <w:tcPr>
            <w:tcW w:w="3675" w:type="dxa"/>
            <w:tcMar/>
          </w:tcPr>
          <w:p w:rsidR="183446C3" w:rsidP="183446C3" w:rsidRDefault="183446C3" w14:noSpellErr="1" w14:paraId="0650FF2B" w14:textId="4753AAEB">
            <w:pPr>
              <w:jc w:val="both"/>
            </w:pPr>
            <w:r w:rsidR="183446C3">
              <w:rPr/>
              <w:t>Name</w:t>
            </w:r>
          </w:p>
        </w:tc>
        <w:tc>
          <w:tcPr>
            <w:tcW w:w="2493" w:type="dxa"/>
            <w:tcMar/>
          </w:tcPr>
          <w:p w:rsidR="183446C3" w:rsidP="183446C3" w:rsidRDefault="183446C3" w14:noSpellErr="1" w14:paraId="6501344D" w14:textId="6D357768">
            <w:pPr>
              <w:jc w:val="both"/>
            </w:pPr>
            <w:r w:rsidR="183446C3">
              <w:rPr/>
              <w:t>TEXT</w:t>
            </w:r>
          </w:p>
          <w:p w:rsidR="183446C3" w:rsidP="183446C3" w:rsidRDefault="183446C3" w14:noSpellErr="1" w14:paraId="157092CB" w14:textId="48041C4C">
            <w:pPr>
              <w:jc w:val="both"/>
            </w:pPr>
          </w:p>
        </w:tc>
      </w:tr>
      <w:tr w:rsidR="183446C3" w:rsidTr="183446C3" w14:paraId="1D961546">
        <w:trPr>
          <w:trHeight w:val="300"/>
        </w:trPr>
        <w:tc>
          <w:tcPr>
            <w:tcW w:w="3675" w:type="dxa"/>
            <w:tcMar/>
          </w:tcPr>
          <w:p w:rsidR="183446C3" w:rsidP="183446C3" w:rsidRDefault="183446C3" w14:paraId="3593351E" w14:textId="43DE4F54">
            <w:pPr>
              <w:jc w:val="both"/>
            </w:pPr>
            <w:r w:rsidR="183446C3">
              <w:rPr/>
              <w:t>Number_of_workouts_completed</w:t>
            </w:r>
          </w:p>
        </w:tc>
        <w:tc>
          <w:tcPr>
            <w:tcW w:w="2493" w:type="dxa"/>
            <w:tcMar/>
          </w:tcPr>
          <w:p w:rsidR="183446C3" w:rsidP="183446C3" w:rsidRDefault="183446C3" w14:noSpellErr="1" w14:paraId="5DFAE9DB" w14:textId="6D7CECF5">
            <w:pPr>
              <w:jc w:val="both"/>
            </w:pPr>
            <w:r w:rsidR="183446C3">
              <w:rPr/>
              <w:t>INTEGER</w:t>
            </w:r>
          </w:p>
        </w:tc>
      </w:tr>
      <w:tr w:rsidR="183446C3" w:rsidTr="183446C3" w14:paraId="31904C5D">
        <w:trPr>
          <w:trHeight w:val="300"/>
        </w:trPr>
        <w:tc>
          <w:tcPr>
            <w:tcW w:w="3675" w:type="dxa"/>
            <w:tcMar/>
          </w:tcPr>
          <w:p w:rsidR="183446C3" w:rsidP="183446C3" w:rsidRDefault="183446C3" w14:paraId="2580FE36" w14:textId="2AFF321D">
            <w:pPr>
              <w:jc w:val="both"/>
            </w:pPr>
            <w:r w:rsidR="183446C3">
              <w:rPr/>
              <w:t>Program_Routine_ID</w:t>
            </w:r>
          </w:p>
        </w:tc>
        <w:tc>
          <w:tcPr>
            <w:tcW w:w="2493" w:type="dxa"/>
            <w:tcMar/>
          </w:tcPr>
          <w:p w:rsidR="183446C3" w:rsidP="183446C3" w:rsidRDefault="183446C3" w14:noSpellErr="1" w14:paraId="006B84A6" w14:textId="208F6401">
            <w:pPr>
              <w:jc w:val="both"/>
            </w:pPr>
            <w:r w:rsidR="183446C3">
              <w:rPr/>
              <w:t>INTEGER</w:t>
            </w:r>
          </w:p>
        </w:tc>
      </w:tr>
      <w:tr w:rsidR="183446C3" w:rsidTr="183446C3" w14:paraId="5E80B65A">
        <w:trPr>
          <w:trHeight w:val="300"/>
        </w:trPr>
        <w:tc>
          <w:tcPr>
            <w:tcW w:w="3675" w:type="dxa"/>
            <w:tcMar/>
          </w:tcPr>
          <w:p w:rsidR="183446C3" w:rsidP="183446C3" w:rsidRDefault="183446C3" w14:paraId="59AF97FA" w14:textId="2AFF321D">
            <w:pPr>
              <w:jc w:val="both"/>
            </w:pPr>
            <w:r w:rsidR="183446C3">
              <w:rPr/>
              <w:t>Program_Routine_ID</w:t>
            </w:r>
          </w:p>
          <w:p w:rsidR="183446C3" w:rsidP="183446C3" w:rsidRDefault="183446C3" w14:noSpellErr="1" w14:paraId="6A626274" w14:textId="5CD0F345">
            <w:pPr>
              <w:jc w:val="both"/>
            </w:pPr>
          </w:p>
        </w:tc>
        <w:tc>
          <w:tcPr>
            <w:tcW w:w="2493" w:type="dxa"/>
            <w:tcMar/>
          </w:tcPr>
          <w:p w:rsidR="183446C3" w:rsidP="183446C3" w:rsidRDefault="183446C3" w14:noSpellErr="1" w14:paraId="5F2E9721" w14:textId="71F0C286">
            <w:pPr>
              <w:jc w:val="both"/>
            </w:pPr>
            <w:r w:rsidR="183446C3">
              <w:rPr/>
              <w:t>INTEGER</w:t>
            </w:r>
          </w:p>
          <w:p w:rsidR="183446C3" w:rsidP="183446C3" w:rsidRDefault="183446C3" w14:noSpellErr="1" w14:paraId="7485A2FA" w14:textId="07DD6078">
            <w:pPr>
              <w:jc w:val="both"/>
            </w:pPr>
          </w:p>
        </w:tc>
      </w:tr>
      <w:tr w:rsidR="183446C3" w:rsidTr="183446C3" w14:paraId="3AE4A927">
        <w:trPr>
          <w:trHeight w:val="300"/>
        </w:trPr>
        <w:tc>
          <w:tcPr>
            <w:tcW w:w="3675" w:type="dxa"/>
            <w:tcMar/>
          </w:tcPr>
          <w:p w:rsidR="183446C3" w:rsidP="183446C3" w:rsidRDefault="183446C3" w14:noSpellErr="1" w14:paraId="0D5D15C0" w14:textId="03B6A395">
            <w:pPr>
              <w:jc w:val="both"/>
            </w:pPr>
            <w:r w:rsidR="183446C3">
              <w:rPr/>
              <w:t>Name</w:t>
            </w:r>
          </w:p>
        </w:tc>
        <w:tc>
          <w:tcPr>
            <w:tcW w:w="2493" w:type="dxa"/>
            <w:tcMar/>
          </w:tcPr>
          <w:p w:rsidR="183446C3" w:rsidP="183446C3" w:rsidRDefault="183446C3" w14:noSpellErr="1" w14:paraId="29F81DCD" w14:textId="6D357768">
            <w:pPr>
              <w:jc w:val="both"/>
            </w:pPr>
            <w:r w:rsidR="183446C3">
              <w:rPr/>
              <w:t>TEXT</w:t>
            </w:r>
          </w:p>
          <w:p w:rsidR="183446C3" w:rsidP="183446C3" w:rsidRDefault="183446C3" w14:noSpellErr="1" w14:paraId="142E44E9" w14:textId="22D54978">
            <w:pPr>
              <w:jc w:val="both"/>
            </w:pPr>
          </w:p>
        </w:tc>
      </w:tr>
      <w:tr w:rsidR="183446C3" w:rsidTr="183446C3" w14:paraId="0203B04D">
        <w:trPr>
          <w:trHeight w:val="300"/>
        </w:trPr>
        <w:tc>
          <w:tcPr>
            <w:tcW w:w="3675" w:type="dxa"/>
            <w:tcMar/>
          </w:tcPr>
          <w:p w:rsidR="183446C3" w:rsidP="183446C3" w:rsidRDefault="183446C3" w14:paraId="7C01050B" w14:textId="5BC32AE3">
            <w:pPr>
              <w:jc w:val="both"/>
            </w:pPr>
            <w:r w:rsidR="183446C3">
              <w:rPr/>
              <w:t>Split_ID</w:t>
            </w:r>
          </w:p>
        </w:tc>
        <w:tc>
          <w:tcPr>
            <w:tcW w:w="2493" w:type="dxa"/>
            <w:tcMar/>
          </w:tcPr>
          <w:p w:rsidR="183446C3" w:rsidP="183446C3" w:rsidRDefault="183446C3" w14:noSpellErr="1" w14:paraId="384A44CF" w14:textId="325A3996">
            <w:pPr>
              <w:jc w:val="both"/>
            </w:pPr>
            <w:r w:rsidR="183446C3">
              <w:rPr/>
              <w:t>INTEGER</w:t>
            </w:r>
          </w:p>
        </w:tc>
      </w:tr>
      <w:tr w:rsidR="183446C3" w:rsidTr="183446C3" w14:paraId="541038B1">
        <w:trPr>
          <w:trHeight w:val="300"/>
        </w:trPr>
        <w:tc>
          <w:tcPr>
            <w:tcW w:w="3675" w:type="dxa"/>
            <w:tcMar/>
          </w:tcPr>
          <w:p w:rsidR="183446C3" w:rsidP="183446C3" w:rsidRDefault="183446C3" w14:paraId="62A91DD8" w14:textId="1E98BDC4">
            <w:pPr>
              <w:jc w:val="both"/>
            </w:pPr>
            <w:r w:rsidR="183446C3">
              <w:rPr/>
              <w:t>Split_ID</w:t>
            </w:r>
          </w:p>
        </w:tc>
        <w:tc>
          <w:tcPr>
            <w:tcW w:w="2493" w:type="dxa"/>
            <w:tcMar/>
          </w:tcPr>
          <w:p w:rsidR="183446C3" w:rsidP="183446C3" w:rsidRDefault="183446C3" w14:noSpellErr="1" w14:paraId="21C24D52" w14:textId="4DC6CD7B">
            <w:pPr>
              <w:jc w:val="both"/>
            </w:pPr>
            <w:r w:rsidR="183446C3">
              <w:rPr/>
              <w:t>INTEGER</w:t>
            </w:r>
          </w:p>
        </w:tc>
      </w:tr>
      <w:tr w:rsidR="183446C3" w:rsidTr="183446C3" w14:paraId="73A3ABEB">
        <w:trPr>
          <w:trHeight w:val="300"/>
        </w:trPr>
        <w:tc>
          <w:tcPr>
            <w:tcW w:w="3675" w:type="dxa"/>
            <w:tcMar/>
          </w:tcPr>
          <w:p w:rsidR="183446C3" w:rsidP="183446C3" w:rsidRDefault="183446C3" w14:noSpellErr="1" w14:paraId="61B541AF" w14:textId="5620A07F">
            <w:pPr>
              <w:jc w:val="both"/>
            </w:pPr>
            <w:r w:rsidR="183446C3">
              <w:rPr/>
              <w:t>Name</w:t>
            </w:r>
          </w:p>
        </w:tc>
        <w:tc>
          <w:tcPr>
            <w:tcW w:w="2493" w:type="dxa"/>
            <w:tcMar/>
          </w:tcPr>
          <w:p w:rsidR="183446C3" w:rsidP="183446C3" w:rsidRDefault="183446C3" w14:noSpellErr="1" w14:paraId="7C527806" w14:textId="6D357768">
            <w:pPr>
              <w:jc w:val="both"/>
            </w:pPr>
            <w:r w:rsidR="183446C3">
              <w:rPr/>
              <w:t>TEXT</w:t>
            </w:r>
          </w:p>
          <w:p w:rsidR="183446C3" w:rsidP="183446C3" w:rsidRDefault="183446C3" w14:noSpellErr="1" w14:paraId="766B94AD" w14:textId="1D8D22AF">
            <w:pPr>
              <w:jc w:val="both"/>
            </w:pPr>
          </w:p>
        </w:tc>
      </w:tr>
    </w:tbl>
    <w:p w:rsidR="183446C3" w:rsidP="183446C3" w:rsidRDefault="183446C3" w14:paraId="357C43DE" w14:textId="1BF0CD00">
      <w:pPr>
        <w:pStyle w:val="Normal"/>
      </w:pPr>
    </w:p>
    <w:tbl>
      <w:tblPr>
        <w:tblStyle w:val="TableGridLight"/>
        <w:tblW w:w="0" w:type="auto"/>
        <w:tblLook w:val="06A0" w:firstRow="1" w:lastRow="0" w:firstColumn="1" w:lastColumn="0" w:noHBand="1" w:noVBand="1"/>
      </w:tblPr>
      <w:tblGrid>
        <w:gridCol w:w="3661"/>
        <w:gridCol w:w="2464"/>
      </w:tblGrid>
      <w:tr w:rsidR="183446C3" w:rsidTr="183446C3" w14:paraId="4BD4124D">
        <w:trPr>
          <w:trHeight w:val="300"/>
        </w:trPr>
        <w:tc>
          <w:tcPr>
            <w:tcW w:w="3661" w:type="dxa"/>
            <w:shd w:val="clear" w:color="auto" w:fill="000000" w:themeFill="text1"/>
            <w:tcMar/>
          </w:tcPr>
          <w:p w:rsidR="183446C3" w:rsidP="183446C3" w:rsidRDefault="183446C3" w14:paraId="5B339B7F" w14:textId="03632CEB">
            <w:pPr>
              <w:pStyle w:val="Normal"/>
              <w:jc w:val="both"/>
              <w:rPr>
                <w:b w:val="1"/>
                <w:bCs w:val="1"/>
              </w:rPr>
            </w:pPr>
            <w:r w:rsidRPr="183446C3" w:rsidR="183446C3">
              <w:rPr>
                <w:b w:val="1"/>
                <w:bCs w:val="1"/>
              </w:rPr>
              <w:t>Attribute Name</w:t>
            </w:r>
          </w:p>
        </w:tc>
        <w:tc>
          <w:tcPr>
            <w:tcW w:w="2464" w:type="dxa"/>
            <w:shd w:val="clear" w:color="auto" w:fill="000000" w:themeFill="text1"/>
            <w:tcMar/>
          </w:tcPr>
          <w:p w:rsidR="183446C3" w:rsidP="183446C3" w:rsidRDefault="183446C3" w14:paraId="0E469514" w14:textId="75B8D1E2">
            <w:pPr>
              <w:jc w:val="both"/>
              <w:rPr>
                <w:b w:val="1"/>
                <w:bCs w:val="1"/>
              </w:rPr>
            </w:pPr>
            <w:r w:rsidRPr="183446C3" w:rsidR="183446C3">
              <w:rPr>
                <w:b w:val="1"/>
                <w:bCs w:val="1"/>
              </w:rPr>
              <w:t>Data type [Python]</w:t>
            </w:r>
          </w:p>
        </w:tc>
      </w:tr>
      <w:tr w:rsidR="183446C3" w:rsidTr="183446C3" w14:paraId="476DBF59">
        <w:trPr>
          <w:trHeight w:val="300"/>
        </w:trPr>
        <w:tc>
          <w:tcPr>
            <w:tcW w:w="3661" w:type="dxa"/>
            <w:tcMar/>
          </w:tcPr>
          <w:p w:rsidR="183446C3" w:rsidP="183446C3" w:rsidRDefault="183446C3" w14:noSpellErr="1" w14:paraId="73A38356" w14:textId="77464661">
            <w:pPr>
              <w:jc w:val="both"/>
            </w:pPr>
            <w:r w:rsidR="183446C3">
              <w:rPr/>
              <w:t>Exercise_ID</w:t>
            </w:r>
          </w:p>
        </w:tc>
        <w:tc>
          <w:tcPr>
            <w:tcW w:w="2464" w:type="dxa"/>
            <w:tcMar/>
          </w:tcPr>
          <w:p w:rsidR="183446C3" w:rsidP="183446C3" w:rsidRDefault="183446C3" w14:noSpellErr="1" w14:paraId="3D602736" w14:textId="0DB324D3">
            <w:pPr>
              <w:jc w:val="both"/>
            </w:pPr>
            <w:r w:rsidR="183446C3">
              <w:rPr/>
              <w:t>Integer</w:t>
            </w:r>
          </w:p>
        </w:tc>
      </w:tr>
      <w:tr w:rsidR="183446C3" w:rsidTr="183446C3" w14:paraId="7F308E9E">
        <w:trPr>
          <w:trHeight w:val="300"/>
        </w:trPr>
        <w:tc>
          <w:tcPr>
            <w:tcW w:w="3661" w:type="dxa"/>
            <w:tcMar/>
          </w:tcPr>
          <w:p w:rsidR="183446C3" w:rsidP="183446C3" w:rsidRDefault="183446C3" w14:noSpellErr="1" w14:paraId="330BE200" w14:textId="33542682">
            <w:pPr>
              <w:jc w:val="both"/>
            </w:pPr>
            <w:r w:rsidR="183446C3">
              <w:rPr/>
              <w:t>Name</w:t>
            </w:r>
          </w:p>
        </w:tc>
        <w:tc>
          <w:tcPr>
            <w:tcW w:w="2464" w:type="dxa"/>
            <w:tcMar/>
          </w:tcPr>
          <w:p w:rsidR="183446C3" w:rsidP="183446C3" w:rsidRDefault="183446C3" w14:noSpellErr="1" w14:paraId="34C37B01" w14:textId="0877CC85">
            <w:pPr>
              <w:jc w:val="both"/>
            </w:pPr>
            <w:r w:rsidR="183446C3">
              <w:rPr/>
              <w:t>String</w:t>
            </w:r>
          </w:p>
          <w:p w:rsidR="183446C3" w:rsidP="183446C3" w:rsidRDefault="183446C3" w14:noSpellErr="1" w14:paraId="00D73474" w14:textId="6AE68822">
            <w:pPr>
              <w:jc w:val="both"/>
            </w:pPr>
          </w:p>
        </w:tc>
      </w:tr>
      <w:tr w:rsidR="183446C3" w:rsidTr="183446C3" w14:paraId="7595FA61">
        <w:trPr>
          <w:trHeight w:val="300"/>
        </w:trPr>
        <w:tc>
          <w:tcPr>
            <w:tcW w:w="3661" w:type="dxa"/>
            <w:tcMar/>
          </w:tcPr>
          <w:p w:rsidR="183446C3" w:rsidP="183446C3" w:rsidRDefault="183446C3" w14:noSpellErr="1" w14:paraId="3C931C0F" w14:textId="31BDCB82">
            <w:pPr>
              <w:jc w:val="both"/>
            </w:pPr>
            <w:r w:rsidR="183446C3">
              <w:rPr/>
              <w:t>Reps</w:t>
            </w:r>
          </w:p>
        </w:tc>
        <w:tc>
          <w:tcPr>
            <w:tcW w:w="2464" w:type="dxa"/>
            <w:tcMar/>
          </w:tcPr>
          <w:p w:rsidR="183446C3" w:rsidP="183446C3" w:rsidRDefault="183446C3" w14:noSpellErr="1" w14:paraId="0E111F1E" w14:textId="6AC2FE0D">
            <w:pPr>
              <w:jc w:val="both"/>
            </w:pPr>
            <w:r w:rsidR="183446C3">
              <w:rPr/>
              <w:t>Integer</w:t>
            </w:r>
          </w:p>
        </w:tc>
      </w:tr>
      <w:tr w:rsidR="183446C3" w:rsidTr="183446C3" w14:paraId="52D64EA7">
        <w:trPr>
          <w:trHeight w:val="300"/>
        </w:trPr>
        <w:tc>
          <w:tcPr>
            <w:tcW w:w="3661" w:type="dxa"/>
            <w:tcMar/>
          </w:tcPr>
          <w:p w:rsidR="183446C3" w:rsidP="183446C3" w:rsidRDefault="183446C3" w14:noSpellErr="1" w14:paraId="2C6FFAF5" w14:textId="444FBA70">
            <w:pPr>
              <w:jc w:val="both"/>
            </w:pPr>
            <w:r w:rsidR="183446C3">
              <w:rPr/>
              <w:t>Sets</w:t>
            </w:r>
          </w:p>
        </w:tc>
        <w:tc>
          <w:tcPr>
            <w:tcW w:w="2464" w:type="dxa"/>
            <w:tcMar/>
          </w:tcPr>
          <w:p w:rsidR="183446C3" w:rsidP="183446C3" w:rsidRDefault="183446C3" w14:noSpellErr="1" w14:paraId="32D935F1" w14:textId="7D52C4B3">
            <w:pPr>
              <w:jc w:val="both"/>
            </w:pPr>
            <w:r w:rsidR="183446C3">
              <w:rPr/>
              <w:t>Integer</w:t>
            </w:r>
          </w:p>
        </w:tc>
      </w:tr>
      <w:tr w:rsidR="183446C3" w:rsidTr="183446C3" w14:paraId="3C31E026">
        <w:trPr>
          <w:trHeight w:val="300"/>
        </w:trPr>
        <w:tc>
          <w:tcPr>
            <w:tcW w:w="3661" w:type="dxa"/>
            <w:tcMar/>
          </w:tcPr>
          <w:p w:rsidR="183446C3" w:rsidP="183446C3" w:rsidRDefault="183446C3" w14:noSpellErr="1" w14:paraId="30ABD41F" w14:textId="04CDE8A7">
            <w:pPr>
              <w:jc w:val="both"/>
            </w:pPr>
            <w:r w:rsidR="183446C3">
              <w:rPr/>
              <w:t>Equipment</w:t>
            </w:r>
          </w:p>
        </w:tc>
        <w:tc>
          <w:tcPr>
            <w:tcW w:w="2464" w:type="dxa"/>
            <w:tcMar/>
          </w:tcPr>
          <w:p w:rsidR="183446C3" w:rsidP="183446C3" w:rsidRDefault="183446C3" w14:noSpellErr="1" w14:paraId="0BA34571" w14:textId="0877CC85">
            <w:pPr>
              <w:jc w:val="both"/>
            </w:pPr>
            <w:r w:rsidR="183446C3">
              <w:rPr/>
              <w:t>String</w:t>
            </w:r>
          </w:p>
          <w:p w:rsidR="183446C3" w:rsidP="183446C3" w:rsidRDefault="183446C3" w14:noSpellErr="1" w14:paraId="6E95E590" w14:textId="1430B2A0">
            <w:pPr>
              <w:jc w:val="both"/>
            </w:pPr>
          </w:p>
        </w:tc>
      </w:tr>
      <w:tr w:rsidR="183446C3" w:rsidTr="183446C3" w14:paraId="2C9B42D1">
        <w:trPr>
          <w:trHeight w:val="300"/>
        </w:trPr>
        <w:tc>
          <w:tcPr>
            <w:tcW w:w="3661" w:type="dxa"/>
            <w:tcMar/>
          </w:tcPr>
          <w:p w:rsidR="183446C3" w:rsidP="183446C3" w:rsidRDefault="183446C3" w14:noSpellErr="1" w14:paraId="1EB37B0F" w14:textId="1887CC24">
            <w:pPr>
              <w:jc w:val="both"/>
            </w:pPr>
            <w:r w:rsidR="183446C3">
              <w:rPr/>
              <w:t>Difficulty</w:t>
            </w:r>
          </w:p>
        </w:tc>
        <w:tc>
          <w:tcPr>
            <w:tcW w:w="2464" w:type="dxa"/>
            <w:tcMar/>
          </w:tcPr>
          <w:p w:rsidR="183446C3" w:rsidP="183446C3" w:rsidRDefault="183446C3" w14:noSpellErr="1" w14:paraId="73A9953C" w14:textId="5AF3A090">
            <w:pPr>
              <w:jc w:val="both"/>
            </w:pPr>
            <w:r w:rsidR="183446C3">
              <w:rPr/>
              <w:t>Integer</w:t>
            </w:r>
          </w:p>
        </w:tc>
      </w:tr>
      <w:tr w:rsidR="183446C3" w:rsidTr="183446C3" w14:paraId="49D57D55">
        <w:trPr>
          <w:trHeight w:val="300"/>
        </w:trPr>
        <w:tc>
          <w:tcPr>
            <w:tcW w:w="3661" w:type="dxa"/>
            <w:tcMar/>
          </w:tcPr>
          <w:p w:rsidR="183446C3" w:rsidP="183446C3" w:rsidRDefault="183446C3" w14:noSpellErr="1" w14:paraId="0789244A" w14:textId="0948ECDA">
            <w:pPr>
              <w:jc w:val="both"/>
            </w:pPr>
            <w:r w:rsidR="183446C3">
              <w:rPr/>
              <w:t>Muscle</w:t>
            </w:r>
          </w:p>
        </w:tc>
        <w:tc>
          <w:tcPr>
            <w:tcW w:w="2464" w:type="dxa"/>
            <w:tcMar/>
          </w:tcPr>
          <w:p w:rsidR="183446C3" w:rsidP="183446C3" w:rsidRDefault="183446C3" w14:noSpellErr="1" w14:paraId="2F3E9A46" w14:textId="0877CC85">
            <w:pPr>
              <w:jc w:val="both"/>
            </w:pPr>
            <w:r w:rsidR="183446C3">
              <w:rPr/>
              <w:t>String</w:t>
            </w:r>
          </w:p>
          <w:p w:rsidR="183446C3" w:rsidP="183446C3" w:rsidRDefault="183446C3" w14:noSpellErr="1" w14:paraId="02D6E4E0" w14:textId="0D9B17CB">
            <w:pPr>
              <w:jc w:val="both"/>
            </w:pPr>
          </w:p>
        </w:tc>
      </w:tr>
      <w:tr w:rsidR="183446C3" w:rsidTr="183446C3" w14:paraId="0E634B53">
        <w:trPr>
          <w:trHeight w:val="300"/>
        </w:trPr>
        <w:tc>
          <w:tcPr>
            <w:tcW w:w="3661" w:type="dxa"/>
            <w:tcMar/>
          </w:tcPr>
          <w:p w:rsidR="183446C3" w:rsidP="183446C3" w:rsidRDefault="183446C3" w14:noSpellErr="1" w14:paraId="28C3D05F" w14:textId="3DEBFCDD">
            <w:pPr>
              <w:jc w:val="both"/>
            </w:pPr>
            <w:r w:rsidR="183446C3">
              <w:rPr/>
              <w:t>How difficult it felt</w:t>
            </w:r>
          </w:p>
        </w:tc>
        <w:tc>
          <w:tcPr>
            <w:tcW w:w="2464" w:type="dxa"/>
            <w:tcMar/>
          </w:tcPr>
          <w:p w:rsidR="183446C3" w:rsidP="183446C3" w:rsidRDefault="183446C3" w14:noSpellErr="1" w14:paraId="54C2F4D9" w14:textId="4FAEDD94">
            <w:pPr>
              <w:jc w:val="both"/>
            </w:pPr>
            <w:r w:rsidR="183446C3">
              <w:rPr/>
              <w:t>Integer</w:t>
            </w:r>
          </w:p>
        </w:tc>
      </w:tr>
      <w:tr w:rsidR="183446C3" w:rsidTr="183446C3" w14:paraId="145F1F49">
        <w:trPr>
          <w:trHeight w:val="300"/>
        </w:trPr>
        <w:tc>
          <w:tcPr>
            <w:tcW w:w="3661" w:type="dxa"/>
            <w:tcMar/>
          </w:tcPr>
          <w:p w:rsidR="183446C3" w:rsidP="183446C3" w:rsidRDefault="183446C3" w14:noSpellErr="1" w14:paraId="4AB3D416" w14:textId="729B1271">
            <w:pPr>
              <w:jc w:val="both"/>
            </w:pPr>
            <w:r w:rsidR="183446C3">
              <w:rPr/>
              <w:t>Enjoyable</w:t>
            </w:r>
          </w:p>
        </w:tc>
        <w:tc>
          <w:tcPr>
            <w:tcW w:w="2464" w:type="dxa"/>
            <w:tcMar/>
          </w:tcPr>
          <w:p w:rsidR="183446C3" w:rsidP="183446C3" w:rsidRDefault="183446C3" w14:noSpellErr="1" w14:paraId="3F8D89C8" w14:textId="540664F1">
            <w:pPr>
              <w:jc w:val="both"/>
            </w:pPr>
            <w:r w:rsidR="183446C3">
              <w:rPr/>
              <w:t>Integer</w:t>
            </w:r>
          </w:p>
        </w:tc>
      </w:tr>
      <w:tr w:rsidR="183446C3" w:rsidTr="183446C3" w14:paraId="6217549B">
        <w:trPr>
          <w:trHeight w:val="300"/>
        </w:trPr>
        <w:tc>
          <w:tcPr>
            <w:tcW w:w="3661" w:type="dxa"/>
            <w:tcMar/>
          </w:tcPr>
          <w:p w:rsidR="183446C3" w:rsidP="183446C3" w:rsidRDefault="183446C3" w14:paraId="377EC586" w14:textId="43DD121C">
            <w:pPr>
              <w:jc w:val="both"/>
            </w:pPr>
            <w:r w:rsidR="183446C3">
              <w:rPr/>
              <w:t>Number_of_exercises_completed</w:t>
            </w:r>
          </w:p>
        </w:tc>
        <w:tc>
          <w:tcPr>
            <w:tcW w:w="2464" w:type="dxa"/>
            <w:tcMar/>
          </w:tcPr>
          <w:p w:rsidR="183446C3" w:rsidP="183446C3" w:rsidRDefault="183446C3" w14:noSpellErr="1" w14:paraId="27C6EB5C" w14:textId="6318D411">
            <w:pPr>
              <w:jc w:val="both"/>
            </w:pPr>
            <w:r w:rsidR="183446C3">
              <w:rPr/>
              <w:t>Integer</w:t>
            </w:r>
          </w:p>
        </w:tc>
      </w:tr>
      <w:tr w:rsidR="183446C3" w:rsidTr="183446C3" w14:paraId="1D93BEAD">
        <w:trPr>
          <w:trHeight w:val="300"/>
        </w:trPr>
        <w:tc>
          <w:tcPr>
            <w:tcW w:w="3661" w:type="dxa"/>
            <w:tcMar/>
          </w:tcPr>
          <w:p w:rsidR="183446C3" w:rsidP="183446C3" w:rsidRDefault="183446C3" w14:paraId="4CC94B98" w14:textId="5D3FA4CD">
            <w:pPr>
              <w:jc w:val="both"/>
            </w:pPr>
            <w:r w:rsidR="183446C3">
              <w:rPr/>
              <w:t>Workout_ID</w:t>
            </w:r>
          </w:p>
        </w:tc>
        <w:tc>
          <w:tcPr>
            <w:tcW w:w="2464" w:type="dxa"/>
            <w:tcMar/>
          </w:tcPr>
          <w:p w:rsidR="183446C3" w:rsidP="183446C3" w:rsidRDefault="183446C3" w14:noSpellErr="1" w14:paraId="31B23C58" w14:textId="4F1ED461">
            <w:pPr>
              <w:jc w:val="both"/>
            </w:pPr>
            <w:r w:rsidR="183446C3">
              <w:rPr/>
              <w:t>Integer</w:t>
            </w:r>
          </w:p>
        </w:tc>
      </w:tr>
      <w:tr w:rsidR="183446C3" w:rsidTr="183446C3" w14:paraId="4658D66D">
        <w:trPr>
          <w:trHeight w:val="300"/>
        </w:trPr>
        <w:tc>
          <w:tcPr>
            <w:tcW w:w="3661" w:type="dxa"/>
            <w:tcMar/>
          </w:tcPr>
          <w:p w:rsidR="183446C3" w:rsidP="183446C3" w:rsidRDefault="183446C3" w14:paraId="3B62F459" w14:textId="7ED2C170">
            <w:pPr>
              <w:jc w:val="both"/>
            </w:pPr>
            <w:r w:rsidR="183446C3">
              <w:rPr/>
              <w:t>Workout_ID</w:t>
            </w:r>
          </w:p>
        </w:tc>
        <w:tc>
          <w:tcPr>
            <w:tcW w:w="2464" w:type="dxa"/>
            <w:tcMar/>
          </w:tcPr>
          <w:p w:rsidR="183446C3" w:rsidP="183446C3" w:rsidRDefault="183446C3" w14:noSpellErr="1" w14:paraId="14484764" w14:textId="50C4B195">
            <w:pPr>
              <w:jc w:val="both"/>
            </w:pPr>
            <w:r w:rsidR="183446C3">
              <w:rPr/>
              <w:t>Integer</w:t>
            </w:r>
          </w:p>
        </w:tc>
      </w:tr>
      <w:tr w:rsidR="183446C3" w:rsidTr="183446C3" w14:paraId="2A85C2D5">
        <w:trPr>
          <w:trHeight w:val="300"/>
        </w:trPr>
        <w:tc>
          <w:tcPr>
            <w:tcW w:w="3661" w:type="dxa"/>
            <w:tcMar/>
          </w:tcPr>
          <w:p w:rsidR="183446C3" w:rsidP="183446C3" w:rsidRDefault="183446C3" w14:noSpellErr="1" w14:paraId="200D387D" w14:textId="4753AAEB">
            <w:pPr>
              <w:jc w:val="both"/>
            </w:pPr>
            <w:r w:rsidR="183446C3">
              <w:rPr/>
              <w:t>Name</w:t>
            </w:r>
          </w:p>
        </w:tc>
        <w:tc>
          <w:tcPr>
            <w:tcW w:w="2464" w:type="dxa"/>
            <w:tcMar/>
          </w:tcPr>
          <w:p w:rsidR="183446C3" w:rsidP="183446C3" w:rsidRDefault="183446C3" w14:noSpellErr="1" w14:paraId="33624C96" w14:textId="0877CC85">
            <w:pPr>
              <w:jc w:val="both"/>
            </w:pPr>
            <w:r w:rsidR="183446C3">
              <w:rPr/>
              <w:t>String</w:t>
            </w:r>
          </w:p>
          <w:p w:rsidR="183446C3" w:rsidP="183446C3" w:rsidRDefault="183446C3" w14:noSpellErr="1" w14:paraId="5452DC5C" w14:textId="023358F5">
            <w:pPr>
              <w:jc w:val="both"/>
            </w:pPr>
          </w:p>
        </w:tc>
      </w:tr>
      <w:tr w:rsidR="183446C3" w:rsidTr="183446C3" w14:paraId="4B2317A9">
        <w:trPr>
          <w:trHeight w:val="300"/>
        </w:trPr>
        <w:tc>
          <w:tcPr>
            <w:tcW w:w="3661" w:type="dxa"/>
            <w:tcMar/>
          </w:tcPr>
          <w:p w:rsidR="183446C3" w:rsidP="183446C3" w:rsidRDefault="183446C3" w14:paraId="627C8620" w14:textId="43DE4F54">
            <w:pPr>
              <w:jc w:val="both"/>
            </w:pPr>
            <w:r w:rsidR="183446C3">
              <w:rPr/>
              <w:t>Number_of_workouts_completed</w:t>
            </w:r>
          </w:p>
        </w:tc>
        <w:tc>
          <w:tcPr>
            <w:tcW w:w="2464" w:type="dxa"/>
            <w:tcMar/>
          </w:tcPr>
          <w:p w:rsidR="183446C3" w:rsidP="183446C3" w:rsidRDefault="183446C3" w14:noSpellErr="1" w14:paraId="2FFA565F" w14:textId="1876C875">
            <w:pPr>
              <w:jc w:val="both"/>
            </w:pPr>
            <w:r w:rsidR="183446C3">
              <w:rPr/>
              <w:t>Integer</w:t>
            </w:r>
          </w:p>
        </w:tc>
      </w:tr>
      <w:tr w:rsidR="183446C3" w:rsidTr="183446C3" w14:paraId="572FEF12">
        <w:trPr>
          <w:trHeight w:val="300"/>
        </w:trPr>
        <w:tc>
          <w:tcPr>
            <w:tcW w:w="3661" w:type="dxa"/>
            <w:tcMar/>
          </w:tcPr>
          <w:p w:rsidR="183446C3" w:rsidP="183446C3" w:rsidRDefault="183446C3" w14:paraId="06CC6D98" w14:textId="2AFF321D">
            <w:pPr>
              <w:jc w:val="both"/>
            </w:pPr>
            <w:r w:rsidR="183446C3">
              <w:rPr/>
              <w:t>Program_Routine_ID</w:t>
            </w:r>
          </w:p>
        </w:tc>
        <w:tc>
          <w:tcPr>
            <w:tcW w:w="2464" w:type="dxa"/>
            <w:tcMar/>
          </w:tcPr>
          <w:p w:rsidR="183446C3" w:rsidP="183446C3" w:rsidRDefault="183446C3" w14:noSpellErr="1" w14:paraId="536E3A8C" w14:textId="69E1C2D2">
            <w:pPr>
              <w:jc w:val="both"/>
            </w:pPr>
            <w:r w:rsidR="183446C3">
              <w:rPr/>
              <w:t>Integer</w:t>
            </w:r>
          </w:p>
        </w:tc>
      </w:tr>
      <w:tr w:rsidR="183446C3" w:rsidTr="183446C3" w14:paraId="5920BF04">
        <w:trPr>
          <w:trHeight w:val="300"/>
        </w:trPr>
        <w:tc>
          <w:tcPr>
            <w:tcW w:w="3661" w:type="dxa"/>
            <w:tcMar/>
          </w:tcPr>
          <w:p w:rsidR="183446C3" w:rsidP="183446C3" w:rsidRDefault="183446C3" w14:paraId="43E7A89E" w14:textId="2AFF321D">
            <w:pPr>
              <w:jc w:val="both"/>
            </w:pPr>
            <w:r w:rsidR="183446C3">
              <w:rPr/>
              <w:t>Program_Routine_ID</w:t>
            </w:r>
          </w:p>
          <w:p w:rsidR="183446C3" w:rsidP="183446C3" w:rsidRDefault="183446C3" w14:noSpellErr="1" w14:paraId="1E7C9ECD" w14:textId="5CD0F345">
            <w:pPr>
              <w:jc w:val="both"/>
            </w:pPr>
          </w:p>
        </w:tc>
        <w:tc>
          <w:tcPr>
            <w:tcW w:w="2464" w:type="dxa"/>
            <w:tcMar/>
          </w:tcPr>
          <w:p w:rsidR="183446C3" w:rsidP="183446C3" w:rsidRDefault="183446C3" w14:noSpellErr="1" w14:paraId="5DBE88FD" w14:textId="05995D79">
            <w:pPr>
              <w:jc w:val="both"/>
            </w:pPr>
            <w:r w:rsidR="183446C3">
              <w:rPr/>
              <w:t>Integer</w:t>
            </w:r>
          </w:p>
        </w:tc>
      </w:tr>
      <w:tr w:rsidR="183446C3" w:rsidTr="183446C3" w14:paraId="22E64F8B">
        <w:trPr>
          <w:trHeight w:val="300"/>
        </w:trPr>
        <w:tc>
          <w:tcPr>
            <w:tcW w:w="3661" w:type="dxa"/>
            <w:tcMar/>
          </w:tcPr>
          <w:p w:rsidR="183446C3" w:rsidP="183446C3" w:rsidRDefault="183446C3" w14:noSpellErr="1" w14:paraId="703E5749" w14:textId="03B6A395">
            <w:pPr>
              <w:jc w:val="both"/>
            </w:pPr>
            <w:r w:rsidR="183446C3">
              <w:rPr/>
              <w:t>Name</w:t>
            </w:r>
          </w:p>
        </w:tc>
        <w:tc>
          <w:tcPr>
            <w:tcW w:w="2464" w:type="dxa"/>
            <w:tcMar/>
          </w:tcPr>
          <w:p w:rsidR="183446C3" w:rsidP="183446C3" w:rsidRDefault="183446C3" w14:noSpellErr="1" w14:paraId="6C908A4C" w14:textId="0877CC85">
            <w:pPr>
              <w:jc w:val="both"/>
            </w:pPr>
            <w:r w:rsidR="183446C3">
              <w:rPr/>
              <w:t>String</w:t>
            </w:r>
          </w:p>
          <w:p w:rsidR="183446C3" w:rsidP="183446C3" w:rsidRDefault="183446C3" w14:noSpellErr="1" w14:paraId="477DEC8B" w14:textId="2B774F25">
            <w:pPr>
              <w:jc w:val="both"/>
            </w:pPr>
          </w:p>
        </w:tc>
      </w:tr>
      <w:tr w:rsidR="183446C3" w:rsidTr="183446C3" w14:paraId="5F89C874">
        <w:trPr>
          <w:trHeight w:val="300"/>
        </w:trPr>
        <w:tc>
          <w:tcPr>
            <w:tcW w:w="3661" w:type="dxa"/>
            <w:tcMar/>
          </w:tcPr>
          <w:p w:rsidR="183446C3" w:rsidP="183446C3" w:rsidRDefault="183446C3" w14:paraId="1A401438" w14:textId="5BC32AE3">
            <w:pPr>
              <w:jc w:val="both"/>
            </w:pPr>
            <w:r w:rsidR="183446C3">
              <w:rPr/>
              <w:t>Split_ID</w:t>
            </w:r>
          </w:p>
        </w:tc>
        <w:tc>
          <w:tcPr>
            <w:tcW w:w="2464" w:type="dxa"/>
            <w:tcMar/>
          </w:tcPr>
          <w:p w:rsidR="183446C3" w:rsidP="183446C3" w:rsidRDefault="183446C3" w14:noSpellErr="1" w14:paraId="1E8B1BF6" w14:textId="62CF6662">
            <w:pPr>
              <w:jc w:val="both"/>
            </w:pPr>
            <w:r w:rsidR="183446C3">
              <w:rPr/>
              <w:t>Integer</w:t>
            </w:r>
          </w:p>
        </w:tc>
      </w:tr>
      <w:tr w:rsidR="183446C3" w:rsidTr="183446C3" w14:paraId="4FC816DC">
        <w:trPr>
          <w:trHeight w:val="300"/>
        </w:trPr>
        <w:tc>
          <w:tcPr>
            <w:tcW w:w="3661" w:type="dxa"/>
            <w:tcMar/>
          </w:tcPr>
          <w:p w:rsidR="183446C3" w:rsidP="183446C3" w:rsidRDefault="183446C3" w14:paraId="5CDC8134" w14:textId="1E98BDC4">
            <w:pPr>
              <w:jc w:val="both"/>
            </w:pPr>
            <w:r w:rsidR="183446C3">
              <w:rPr/>
              <w:t>Split_ID</w:t>
            </w:r>
          </w:p>
        </w:tc>
        <w:tc>
          <w:tcPr>
            <w:tcW w:w="2464" w:type="dxa"/>
            <w:tcMar/>
          </w:tcPr>
          <w:p w:rsidR="183446C3" w:rsidP="183446C3" w:rsidRDefault="183446C3" w14:noSpellErr="1" w14:paraId="37F9BA4C" w14:textId="0EE68946">
            <w:pPr>
              <w:jc w:val="both"/>
            </w:pPr>
            <w:r w:rsidR="183446C3">
              <w:rPr/>
              <w:t>Integer</w:t>
            </w:r>
          </w:p>
        </w:tc>
      </w:tr>
      <w:tr w:rsidR="183446C3" w:rsidTr="183446C3" w14:paraId="4DE24B6E">
        <w:trPr>
          <w:trHeight w:val="300"/>
        </w:trPr>
        <w:tc>
          <w:tcPr>
            <w:tcW w:w="3661" w:type="dxa"/>
            <w:tcMar/>
          </w:tcPr>
          <w:p w:rsidR="183446C3" w:rsidP="183446C3" w:rsidRDefault="183446C3" w14:noSpellErr="1" w14:paraId="4FF72687" w14:textId="5620A07F">
            <w:pPr>
              <w:jc w:val="both"/>
            </w:pPr>
            <w:r w:rsidR="183446C3">
              <w:rPr/>
              <w:t>Name</w:t>
            </w:r>
          </w:p>
        </w:tc>
        <w:tc>
          <w:tcPr>
            <w:tcW w:w="2464" w:type="dxa"/>
            <w:tcMar/>
          </w:tcPr>
          <w:p w:rsidR="183446C3" w:rsidP="183446C3" w:rsidRDefault="183446C3" w14:noSpellErr="1" w14:paraId="1E9F23FA" w14:textId="0877CC85">
            <w:pPr>
              <w:jc w:val="both"/>
            </w:pPr>
            <w:r w:rsidR="183446C3">
              <w:rPr/>
              <w:t>String</w:t>
            </w:r>
          </w:p>
        </w:tc>
      </w:tr>
    </w:tbl>
    <w:p w:rsidR="183446C3" w:rsidP="183446C3" w:rsidRDefault="183446C3" w14:paraId="5848BE4A" w14:textId="40279248">
      <w:pPr>
        <w:pStyle w:val="Normal"/>
      </w:pPr>
    </w:p>
    <w:tbl>
      <w:tblPr>
        <w:tblStyle w:val="TableGridLight"/>
        <w:tblW w:w="0" w:type="auto"/>
        <w:tblLook w:val="06A0" w:firstRow="1" w:lastRow="0" w:firstColumn="1" w:lastColumn="0" w:noHBand="1" w:noVBand="1"/>
      </w:tblPr>
      <w:tblGrid>
        <w:gridCol w:w="3547"/>
        <w:gridCol w:w="2538"/>
      </w:tblGrid>
      <w:tr w:rsidR="183446C3" w:rsidTr="183446C3" w14:paraId="405C7B2B">
        <w:trPr>
          <w:trHeight w:val="300"/>
        </w:trPr>
        <w:tc>
          <w:tcPr>
            <w:tcW w:w="3547" w:type="dxa"/>
            <w:shd w:val="clear" w:color="auto" w:fill="000000" w:themeFill="text1"/>
            <w:tcMar/>
          </w:tcPr>
          <w:p w:rsidR="183446C3" w:rsidP="183446C3" w:rsidRDefault="183446C3" w14:paraId="29CAEAB0" w14:textId="0BDD03D0">
            <w:pPr>
              <w:pStyle w:val="Normal"/>
              <w:jc w:val="both"/>
              <w:rPr>
                <w:b w:val="1"/>
                <w:bCs w:val="1"/>
              </w:rPr>
            </w:pPr>
            <w:r w:rsidRPr="183446C3" w:rsidR="183446C3">
              <w:rPr>
                <w:b w:val="1"/>
                <w:bCs w:val="1"/>
              </w:rPr>
              <w:t>Attribute Name</w:t>
            </w:r>
          </w:p>
        </w:tc>
        <w:tc>
          <w:tcPr>
            <w:tcW w:w="2538" w:type="dxa"/>
            <w:shd w:val="clear" w:color="auto" w:fill="000000" w:themeFill="text1"/>
            <w:tcMar/>
          </w:tcPr>
          <w:p w:rsidR="183446C3" w:rsidP="183446C3" w:rsidRDefault="183446C3" w14:noSpellErr="1" w14:paraId="517831EE" w14:textId="7EF22663">
            <w:pPr>
              <w:jc w:val="both"/>
              <w:rPr>
                <w:b w:val="1"/>
                <w:bCs w:val="1"/>
              </w:rPr>
            </w:pPr>
            <w:r w:rsidRPr="183446C3" w:rsidR="183446C3">
              <w:rPr>
                <w:b w:val="1"/>
                <w:bCs w:val="1"/>
              </w:rPr>
              <w:t>Size or range</w:t>
            </w:r>
          </w:p>
        </w:tc>
      </w:tr>
      <w:tr w:rsidR="183446C3" w:rsidTr="183446C3" w14:paraId="591ED5D4">
        <w:trPr>
          <w:trHeight w:val="300"/>
        </w:trPr>
        <w:tc>
          <w:tcPr>
            <w:tcW w:w="3547" w:type="dxa"/>
            <w:tcMar/>
          </w:tcPr>
          <w:p w:rsidR="183446C3" w:rsidP="183446C3" w:rsidRDefault="183446C3" w14:noSpellErr="1" w14:paraId="6164B797" w14:textId="77464661">
            <w:pPr>
              <w:jc w:val="both"/>
            </w:pPr>
            <w:r w:rsidR="183446C3">
              <w:rPr/>
              <w:t>Exercise_ID</w:t>
            </w:r>
          </w:p>
        </w:tc>
        <w:tc>
          <w:tcPr>
            <w:tcW w:w="2538" w:type="dxa"/>
            <w:tcMar/>
          </w:tcPr>
          <w:p w:rsidR="183446C3" w:rsidP="183446C3" w:rsidRDefault="183446C3" w14:noSpellErr="1" w14:paraId="0674F980" w14:textId="513323B0">
            <w:pPr>
              <w:jc w:val="both"/>
            </w:pPr>
            <w:r w:rsidR="183446C3">
              <w:rPr/>
              <w:t>Max 4 letters</w:t>
            </w:r>
          </w:p>
        </w:tc>
      </w:tr>
      <w:tr w:rsidR="183446C3" w:rsidTr="183446C3" w14:paraId="2CBC102B">
        <w:trPr>
          <w:trHeight w:val="300"/>
        </w:trPr>
        <w:tc>
          <w:tcPr>
            <w:tcW w:w="3547" w:type="dxa"/>
            <w:tcMar/>
          </w:tcPr>
          <w:p w:rsidR="183446C3" w:rsidP="183446C3" w:rsidRDefault="183446C3" w14:noSpellErr="1" w14:paraId="4B6AF6C8" w14:textId="33542682">
            <w:pPr>
              <w:jc w:val="both"/>
            </w:pPr>
            <w:r w:rsidR="183446C3">
              <w:rPr/>
              <w:t>Name</w:t>
            </w:r>
          </w:p>
        </w:tc>
        <w:tc>
          <w:tcPr>
            <w:tcW w:w="2538" w:type="dxa"/>
            <w:tcMar/>
          </w:tcPr>
          <w:p w:rsidR="183446C3" w:rsidP="183446C3" w:rsidRDefault="183446C3" w14:noSpellErr="1" w14:paraId="11B663EF" w14:textId="32A13B2F">
            <w:pPr>
              <w:jc w:val="both"/>
            </w:pPr>
            <w:r w:rsidR="183446C3">
              <w:rPr/>
              <w:t>Max 30 characters</w:t>
            </w:r>
          </w:p>
        </w:tc>
      </w:tr>
      <w:tr w:rsidR="183446C3" w:rsidTr="183446C3" w14:paraId="672ABA66">
        <w:trPr>
          <w:trHeight w:val="300"/>
        </w:trPr>
        <w:tc>
          <w:tcPr>
            <w:tcW w:w="3547" w:type="dxa"/>
            <w:tcMar/>
          </w:tcPr>
          <w:p w:rsidR="183446C3" w:rsidP="183446C3" w:rsidRDefault="183446C3" w14:noSpellErr="1" w14:paraId="64D606BF" w14:textId="31BDCB82">
            <w:pPr>
              <w:jc w:val="both"/>
            </w:pPr>
            <w:r w:rsidR="183446C3">
              <w:rPr/>
              <w:t>Reps</w:t>
            </w:r>
          </w:p>
        </w:tc>
        <w:tc>
          <w:tcPr>
            <w:tcW w:w="2538" w:type="dxa"/>
            <w:tcMar/>
          </w:tcPr>
          <w:p w:rsidR="183446C3" w:rsidP="183446C3" w:rsidRDefault="183446C3" w14:noSpellErr="1" w14:paraId="6FDEBE55" w14:textId="513323B0">
            <w:pPr>
              <w:jc w:val="both"/>
            </w:pPr>
            <w:r w:rsidR="183446C3">
              <w:rPr/>
              <w:t>Max 4 letters</w:t>
            </w:r>
          </w:p>
          <w:p w:rsidR="183446C3" w:rsidP="183446C3" w:rsidRDefault="183446C3" w14:noSpellErr="1" w14:paraId="0E51801F" w14:textId="40BB5D4D">
            <w:pPr>
              <w:jc w:val="both"/>
            </w:pPr>
          </w:p>
        </w:tc>
      </w:tr>
      <w:tr w:rsidR="183446C3" w:rsidTr="183446C3" w14:paraId="73D85E5D">
        <w:trPr>
          <w:trHeight w:val="300"/>
        </w:trPr>
        <w:tc>
          <w:tcPr>
            <w:tcW w:w="3547" w:type="dxa"/>
            <w:tcMar/>
          </w:tcPr>
          <w:p w:rsidR="183446C3" w:rsidP="183446C3" w:rsidRDefault="183446C3" w14:noSpellErr="1" w14:paraId="212ADC6D" w14:textId="444FBA70">
            <w:pPr>
              <w:jc w:val="both"/>
            </w:pPr>
            <w:r w:rsidR="183446C3">
              <w:rPr/>
              <w:t>Sets</w:t>
            </w:r>
          </w:p>
        </w:tc>
        <w:tc>
          <w:tcPr>
            <w:tcW w:w="2538" w:type="dxa"/>
            <w:tcMar/>
          </w:tcPr>
          <w:p w:rsidR="183446C3" w:rsidP="183446C3" w:rsidRDefault="183446C3" w14:noSpellErr="1" w14:paraId="44B5FE0E" w14:textId="513323B0">
            <w:pPr>
              <w:jc w:val="both"/>
            </w:pPr>
            <w:r w:rsidR="183446C3">
              <w:rPr/>
              <w:t>Max 4 letters</w:t>
            </w:r>
          </w:p>
          <w:p w:rsidR="183446C3" w:rsidP="183446C3" w:rsidRDefault="183446C3" w14:noSpellErr="1" w14:paraId="6E17A1DE" w14:textId="6A8AAB6A">
            <w:pPr>
              <w:jc w:val="both"/>
            </w:pPr>
          </w:p>
        </w:tc>
      </w:tr>
      <w:tr w:rsidR="183446C3" w:rsidTr="183446C3" w14:paraId="45926DAA">
        <w:trPr>
          <w:trHeight w:val="300"/>
        </w:trPr>
        <w:tc>
          <w:tcPr>
            <w:tcW w:w="3547" w:type="dxa"/>
            <w:tcMar/>
          </w:tcPr>
          <w:p w:rsidR="183446C3" w:rsidP="183446C3" w:rsidRDefault="183446C3" w14:noSpellErr="1" w14:paraId="054973A6" w14:textId="04CDE8A7">
            <w:pPr>
              <w:jc w:val="both"/>
            </w:pPr>
            <w:r w:rsidR="183446C3">
              <w:rPr/>
              <w:t>Equipment</w:t>
            </w:r>
          </w:p>
        </w:tc>
        <w:tc>
          <w:tcPr>
            <w:tcW w:w="2538" w:type="dxa"/>
            <w:tcMar/>
          </w:tcPr>
          <w:p w:rsidR="183446C3" w:rsidP="183446C3" w:rsidRDefault="183446C3" w14:noSpellErr="1" w14:paraId="6890DCD0" w14:textId="32A13B2F">
            <w:pPr>
              <w:jc w:val="both"/>
            </w:pPr>
            <w:r w:rsidR="183446C3">
              <w:rPr/>
              <w:t>Max 30 characters</w:t>
            </w:r>
          </w:p>
          <w:p w:rsidR="183446C3" w:rsidP="183446C3" w:rsidRDefault="183446C3" w14:noSpellErr="1" w14:paraId="6269D7A8" w14:textId="59915FBA">
            <w:pPr>
              <w:jc w:val="both"/>
            </w:pPr>
          </w:p>
        </w:tc>
      </w:tr>
      <w:tr w:rsidR="183446C3" w:rsidTr="183446C3" w14:paraId="2E4B55EE">
        <w:trPr>
          <w:trHeight w:val="300"/>
        </w:trPr>
        <w:tc>
          <w:tcPr>
            <w:tcW w:w="3547" w:type="dxa"/>
            <w:tcMar/>
          </w:tcPr>
          <w:p w:rsidR="183446C3" w:rsidP="183446C3" w:rsidRDefault="183446C3" w14:noSpellErr="1" w14:paraId="52740D3A" w14:textId="1887CC24">
            <w:pPr>
              <w:jc w:val="both"/>
            </w:pPr>
            <w:r w:rsidR="183446C3">
              <w:rPr/>
              <w:t>Difficulty</w:t>
            </w:r>
          </w:p>
        </w:tc>
        <w:tc>
          <w:tcPr>
            <w:tcW w:w="2538" w:type="dxa"/>
            <w:tcMar/>
          </w:tcPr>
          <w:p w:rsidR="183446C3" w:rsidP="183446C3" w:rsidRDefault="183446C3" w14:noSpellErr="1" w14:paraId="79C8C7C4" w14:textId="513323B0">
            <w:pPr>
              <w:jc w:val="both"/>
            </w:pPr>
            <w:r w:rsidR="183446C3">
              <w:rPr/>
              <w:t>Max 4 letters</w:t>
            </w:r>
          </w:p>
          <w:p w:rsidR="183446C3" w:rsidP="183446C3" w:rsidRDefault="183446C3" w14:noSpellErr="1" w14:paraId="54EEF5A4" w14:textId="57782E3D">
            <w:pPr>
              <w:jc w:val="both"/>
            </w:pPr>
          </w:p>
        </w:tc>
      </w:tr>
      <w:tr w:rsidR="183446C3" w:rsidTr="183446C3" w14:paraId="111B879C">
        <w:trPr>
          <w:trHeight w:val="300"/>
        </w:trPr>
        <w:tc>
          <w:tcPr>
            <w:tcW w:w="3547" w:type="dxa"/>
            <w:tcMar/>
          </w:tcPr>
          <w:p w:rsidR="183446C3" w:rsidP="183446C3" w:rsidRDefault="183446C3" w14:noSpellErr="1" w14:paraId="7A18358E" w14:textId="0948ECDA">
            <w:pPr>
              <w:jc w:val="both"/>
            </w:pPr>
            <w:r w:rsidR="183446C3">
              <w:rPr/>
              <w:t>Muscle</w:t>
            </w:r>
          </w:p>
        </w:tc>
        <w:tc>
          <w:tcPr>
            <w:tcW w:w="2538" w:type="dxa"/>
            <w:tcMar/>
          </w:tcPr>
          <w:p w:rsidR="183446C3" w:rsidP="183446C3" w:rsidRDefault="183446C3" w14:noSpellErr="1" w14:paraId="31EFFD1D" w14:textId="32A13B2F">
            <w:pPr>
              <w:jc w:val="both"/>
            </w:pPr>
            <w:r w:rsidR="183446C3">
              <w:rPr/>
              <w:t>Max 30 characters</w:t>
            </w:r>
          </w:p>
          <w:p w:rsidR="183446C3" w:rsidP="183446C3" w:rsidRDefault="183446C3" w14:noSpellErr="1" w14:paraId="1117F34F" w14:textId="365ABC06">
            <w:pPr>
              <w:jc w:val="both"/>
            </w:pPr>
          </w:p>
        </w:tc>
      </w:tr>
      <w:tr w:rsidR="183446C3" w:rsidTr="183446C3" w14:paraId="49E7E0AE">
        <w:trPr>
          <w:trHeight w:val="300"/>
        </w:trPr>
        <w:tc>
          <w:tcPr>
            <w:tcW w:w="3547" w:type="dxa"/>
            <w:tcMar/>
          </w:tcPr>
          <w:p w:rsidR="183446C3" w:rsidP="183446C3" w:rsidRDefault="183446C3" w14:noSpellErr="1" w14:paraId="7C100016" w14:textId="3DEBFCDD">
            <w:pPr>
              <w:jc w:val="both"/>
            </w:pPr>
            <w:r w:rsidR="183446C3">
              <w:rPr/>
              <w:t>How difficult it felt</w:t>
            </w:r>
          </w:p>
        </w:tc>
        <w:tc>
          <w:tcPr>
            <w:tcW w:w="2538" w:type="dxa"/>
            <w:tcMar/>
          </w:tcPr>
          <w:p w:rsidR="183446C3" w:rsidP="183446C3" w:rsidRDefault="183446C3" w14:noSpellErr="1" w14:paraId="659749D3" w14:textId="513323B0">
            <w:pPr>
              <w:jc w:val="both"/>
            </w:pPr>
            <w:r w:rsidR="183446C3">
              <w:rPr/>
              <w:t>Max 4 letters</w:t>
            </w:r>
          </w:p>
          <w:p w:rsidR="183446C3" w:rsidP="183446C3" w:rsidRDefault="183446C3" w14:noSpellErr="1" w14:paraId="5549687B" w14:textId="10262F71">
            <w:pPr>
              <w:jc w:val="both"/>
            </w:pPr>
          </w:p>
        </w:tc>
      </w:tr>
      <w:tr w:rsidR="183446C3" w:rsidTr="183446C3" w14:paraId="0520121A">
        <w:trPr>
          <w:trHeight w:val="300"/>
        </w:trPr>
        <w:tc>
          <w:tcPr>
            <w:tcW w:w="3547" w:type="dxa"/>
            <w:tcMar/>
          </w:tcPr>
          <w:p w:rsidR="183446C3" w:rsidP="183446C3" w:rsidRDefault="183446C3" w14:noSpellErr="1" w14:paraId="351142A7" w14:textId="729B1271">
            <w:pPr>
              <w:jc w:val="both"/>
            </w:pPr>
            <w:r w:rsidR="183446C3">
              <w:rPr/>
              <w:t>Enjoyable</w:t>
            </w:r>
          </w:p>
        </w:tc>
        <w:tc>
          <w:tcPr>
            <w:tcW w:w="2538" w:type="dxa"/>
            <w:tcMar/>
          </w:tcPr>
          <w:p w:rsidR="183446C3" w:rsidP="183446C3" w:rsidRDefault="183446C3" w14:noSpellErr="1" w14:paraId="5E1B0233" w14:textId="513323B0">
            <w:pPr>
              <w:jc w:val="both"/>
            </w:pPr>
            <w:r w:rsidR="183446C3">
              <w:rPr/>
              <w:t>Max 4 letters</w:t>
            </w:r>
          </w:p>
          <w:p w:rsidR="183446C3" w:rsidP="183446C3" w:rsidRDefault="183446C3" w14:noSpellErr="1" w14:paraId="08B3DE28" w14:textId="5F8D29BE">
            <w:pPr>
              <w:jc w:val="both"/>
            </w:pPr>
          </w:p>
        </w:tc>
      </w:tr>
      <w:tr w:rsidR="183446C3" w:rsidTr="183446C3" w14:paraId="15BF4D5B">
        <w:trPr>
          <w:trHeight w:val="300"/>
        </w:trPr>
        <w:tc>
          <w:tcPr>
            <w:tcW w:w="3547" w:type="dxa"/>
            <w:tcMar/>
          </w:tcPr>
          <w:p w:rsidR="183446C3" w:rsidP="183446C3" w:rsidRDefault="183446C3" w14:paraId="396A8CEA" w14:textId="43DD121C">
            <w:pPr>
              <w:jc w:val="both"/>
            </w:pPr>
            <w:r w:rsidR="183446C3">
              <w:rPr/>
              <w:t>Number_of_exercises_completed</w:t>
            </w:r>
          </w:p>
        </w:tc>
        <w:tc>
          <w:tcPr>
            <w:tcW w:w="2538" w:type="dxa"/>
            <w:tcMar/>
          </w:tcPr>
          <w:p w:rsidR="183446C3" w:rsidP="183446C3" w:rsidRDefault="183446C3" w14:noSpellErr="1" w14:paraId="1E3FD36B" w14:textId="513323B0">
            <w:pPr>
              <w:jc w:val="both"/>
            </w:pPr>
            <w:r w:rsidR="183446C3">
              <w:rPr/>
              <w:t>Max 4 letters</w:t>
            </w:r>
          </w:p>
          <w:p w:rsidR="183446C3" w:rsidP="183446C3" w:rsidRDefault="183446C3" w14:noSpellErr="1" w14:paraId="21FC2002" w14:textId="7FE1CB46">
            <w:pPr>
              <w:jc w:val="both"/>
            </w:pPr>
          </w:p>
        </w:tc>
      </w:tr>
      <w:tr w:rsidR="183446C3" w:rsidTr="183446C3" w14:paraId="50F4D839">
        <w:trPr>
          <w:trHeight w:val="300"/>
        </w:trPr>
        <w:tc>
          <w:tcPr>
            <w:tcW w:w="3547" w:type="dxa"/>
            <w:tcMar/>
          </w:tcPr>
          <w:p w:rsidR="183446C3" w:rsidP="183446C3" w:rsidRDefault="183446C3" w14:paraId="5D9A0FEC" w14:textId="5D3FA4CD">
            <w:pPr>
              <w:jc w:val="both"/>
            </w:pPr>
            <w:r w:rsidR="183446C3">
              <w:rPr/>
              <w:t>Workout_ID</w:t>
            </w:r>
          </w:p>
        </w:tc>
        <w:tc>
          <w:tcPr>
            <w:tcW w:w="2538" w:type="dxa"/>
            <w:tcMar/>
          </w:tcPr>
          <w:p w:rsidR="183446C3" w:rsidP="183446C3" w:rsidRDefault="183446C3" w14:noSpellErr="1" w14:paraId="5C9660D0" w14:textId="513323B0">
            <w:pPr>
              <w:jc w:val="both"/>
            </w:pPr>
            <w:r w:rsidR="183446C3">
              <w:rPr/>
              <w:t>Max 4 letters</w:t>
            </w:r>
          </w:p>
          <w:p w:rsidR="183446C3" w:rsidP="183446C3" w:rsidRDefault="183446C3" w14:noSpellErr="1" w14:paraId="588093D7" w14:textId="68339E9E">
            <w:pPr>
              <w:jc w:val="both"/>
            </w:pPr>
          </w:p>
        </w:tc>
      </w:tr>
      <w:tr w:rsidR="183446C3" w:rsidTr="183446C3" w14:paraId="5E8B4313">
        <w:trPr>
          <w:trHeight w:val="300"/>
        </w:trPr>
        <w:tc>
          <w:tcPr>
            <w:tcW w:w="3547" w:type="dxa"/>
            <w:tcMar/>
          </w:tcPr>
          <w:p w:rsidR="183446C3" w:rsidP="183446C3" w:rsidRDefault="183446C3" w14:paraId="6F26D6BB" w14:textId="7ED2C170">
            <w:pPr>
              <w:jc w:val="both"/>
            </w:pPr>
            <w:r w:rsidR="183446C3">
              <w:rPr/>
              <w:t>Workout_ID</w:t>
            </w:r>
          </w:p>
        </w:tc>
        <w:tc>
          <w:tcPr>
            <w:tcW w:w="2538" w:type="dxa"/>
            <w:tcMar/>
          </w:tcPr>
          <w:p w:rsidR="183446C3" w:rsidP="183446C3" w:rsidRDefault="183446C3" w14:noSpellErr="1" w14:paraId="60F0FFDF" w14:textId="513323B0">
            <w:pPr>
              <w:jc w:val="both"/>
            </w:pPr>
            <w:r w:rsidR="183446C3">
              <w:rPr/>
              <w:t>Max 4 letters</w:t>
            </w:r>
          </w:p>
          <w:p w:rsidR="183446C3" w:rsidP="183446C3" w:rsidRDefault="183446C3" w14:noSpellErr="1" w14:paraId="64FDE6F7" w14:textId="7C393BE6">
            <w:pPr>
              <w:jc w:val="both"/>
            </w:pPr>
          </w:p>
        </w:tc>
      </w:tr>
      <w:tr w:rsidR="183446C3" w:rsidTr="183446C3" w14:paraId="2B23D0FA">
        <w:trPr>
          <w:trHeight w:val="300"/>
        </w:trPr>
        <w:tc>
          <w:tcPr>
            <w:tcW w:w="3547" w:type="dxa"/>
            <w:tcMar/>
          </w:tcPr>
          <w:p w:rsidR="183446C3" w:rsidP="183446C3" w:rsidRDefault="183446C3" w14:noSpellErr="1" w14:paraId="4F6E2C87" w14:textId="4753AAEB">
            <w:pPr>
              <w:jc w:val="both"/>
            </w:pPr>
            <w:r w:rsidR="183446C3">
              <w:rPr/>
              <w:t>Name</w:t>
            </w:r>
          </w:p>
        </w:tc>
        <w:tc>
          <w:tcPr>
            <w:tcW w:w="2538" w:type="dxa"/>
            <w:tcMar/>
          </w:tcPr>
          <w:p w:rsidR="183446C3" w:rsidP="183446C3" w:rsidRDefault="183446C3" w14:noSpellErr="1" w14:paraId="2D3156BB" w14:textId="32A13B2F">
            <w:pPr>
              <w:jc w:val="both"/>
            </w:pPr>
            <w:r w:rsidR="183446C3">
              <w:rPr/>
              <w:t>Max 30 characters</w:t>
            </w:r>
          </w:p>
          <w:p w:rsidR="183446C3" w:rsidP="183446C3" w:rsidRDefault="183446C3" w14:noSpellErr="1" w14:paraId="57E779BD" w14:textId="62B74CCE">
            <w:pPr>
              <w:jc w:val="both"/>
            </w:pPr>
          </w:p>
        </w:tc>
      </w:tr>
      <w:tr w:rsidR="183446C3" w:rsidTr="183446C3" w14:paraId="36114925">
        <w:trPr>
          <w:trHeight w:val="300"/>
        </w:trPr>
        <w:tc>
          <w:tcPr>
            <w:tcW w:w="3547" w:type="dxa"/>
            <w:tcMar/>
          </w:tcPr>
          <w:p w:rsidR="183446C3" w:rsidP="183446C3" w:rsidRDefault="183446C3" w14:paraId="67740D8D" w14:textId="43DE4F54">
            <w:pPr>
              <w:jc w:val="both"/>
            </w:pPr>
            <w:r w:rsidR="183446C3">
              <w:rPr/>
              <w:t>Number_of_workouts_completed</w:t>
            </w:r>
          </w:p>
        </w:tc>
        <w:tc>
          <w:tcPr>
            <w:tcW w:w="2538" w:type="dxa"/>
            <w:tcMar/>
          </w:tcPr>
          <w:p w:rsidR="183446C3" w:rsidP="183446C3" w:rsidRDefault="183446C3" w14:noSpellErr="1" w14:paraId="2A4D73D3" w14:textId="513323B0">
            <w:pPr>
              <w:jc w:val="both"/>
            </w:pPr>
            <w:r w:rsidR="183446C3">
              <w:rPr/>
              <w:t>Max 4 letters</w:t>
            </w:r>
          </w:p>
          <w:p w:rsidR="183446C3" w:rsidP="183446C3" w:rsidRDefault="183446C3" w14:noSpellErr="1" w14:paraId="2989C0A3" w14:textId="0048629D">
            <w:pPr>
              <w:jc w:val="both"/>
            </w:pPr>
          </w:p>
        </w:tc>
      </w:tr>
      <w:tr w:rsidR="183446C3" w:rsidTr="183446C3" w14:paraId="5DECFEF7">
        <w:trPr>
          <w:trHeight w:val="300"/>
        </w:trPr>
        <w:tc>
          <w:tcPr>
            <w:tcW w:w="3547" w:type="dxa"/>
            <w:tcMar/>
          </w:tcPr>
          <w:p w:rsidR="183446C3" w:rsidP="183446C3" w:rsidRDefault="183446C3" w14:paraId="06A32383" w14:textId="2AFF321D">
            <w:pPr>
              <w:jc w:val="both"/>
            </w:pPr>
            <w:r w:rsidR="183446C3">
              <w:rPr/>
              <w:t>Program_Routine_ID</w:t>
            </w:r>
          </w:p>
        </w:tc>
        <w:tc>
          <w:tcPr>
            <w:tcW w:w="2538" w:type="dxa"/>
            <w:tcMar/>
          </w:tcPr>
          <w:p w:rsidR="183446C3" w:rsidP="183446C3" w:rsidRDefault="183446C3" w14:noSpellErr="1" w14:paraId="4D0B35A3" w14:textId="513323B0">
            <w:pPr>
              <w:jc w:val="both"/>
            </w:pPr>
            <w:r w:rsidR="183446C3">
              <w:rPr/>
              <w:t>Max 4 letters</w:t>
            </w:r>
          </w:p>
          <w:p w:rsidR="183446C3" w:rsidP="183446C3" w:rsidRDefault="183446C3" w14:noSpellErr="1" w14:paraId="0F9B228B" w14:textId="5C8562DE">
            <w:pPr>
              <w:jc w:val="both"/>
            </w:pPr>
          </w:p>
        </w:tc>
      </w:tr>
      <w:tr w:rsidR="183446C3" w:rsidTr="183446C3" w14:paraId="5C4718AC">
        <w:trPr>
          <w:trHeight w:val="300"/>
        </w:trPr>
        <w:tc>
          <w:tcPr>
            <w:tcW w:w="3547" w:type="dxa"/>
            <w:tcMar/>
          </w:tcPr>
          <w:p w:rsidR="183446C3" w:rsidP="183446C3" w:rsidRDefault="183446C3" w14:paraId="1116B3B5" w14:textId="2AFF321D">
            <w:pPr>
              <w:jc w:val="both"/>
            </w:pPr>
            <w:r w:rsidR="183446C3">
              <w:rPr/>
              <w:t>Program_Routine_ID</w:t>
            </w:r>
          </w:p>
          <w:p w:rsidR="183446C3" w:rsidP="183446C3" w:rsidRDefault="183446C3" w14:noSpellErr="1" w14:paraId="6DAB593F" w14:textId="5CD0F345">
            <w:pPr>
              <w:jc w:val="both"/>
            </w:pPr>
          </w:p>
        </w:tc>
        <w:tc>
          <w:tcPr>
            <w:tcW w:w="2538" w:type="dxa"/>
            <w:tcMar/>
          </w:tcPr>
          <w:p w:rsidR="183446C3" w:rsidP="183446C3" w:rsidRDefault="183446C3" w14:noSpellErr="1" w14:paraId="5FB497D1" w14:textId="513323B0">
            <w:pPr>
              <w:jc w:val="both"/>
            </w:pPr>
            <w:r w:rsidR="183446C3">
              <w:rPr/>
              <w:t>Max 4 letters</w:t>
            </w:r>
          </w:p>
          <w:p w:rsidR="183446C3" w:rsidP="183446C3" w:rsidRDefault="183446C3" w14:noSpellErr="1" w14:paraId="18AC3875" w14:textId="644737D7">
            <w:pPr>
              <w:jc w:val="both"/>
            </w:pPr>
          </w:p>
        </w:tc>
      </w:tr>
      <w:tr w:rsidR="183446C3" w:rsidTr="183446C3" w14:paraId="48940718">
        <w:trPr>
          <w:trHeight w:val="300"/>
        </w:trPr>
        <w:tc>
          <w:tcPr>
            <w:tcW w:w="3547" w:type="dxa"/>
            <w:tcMar/>
          </w:tcPr>
          <w:p w:rsidR="183446C3" w:rsidP="183446C3" w:rsidRDefault="183446C3" w14:noSpellErr="1" w14:paraId="2EC58DB4" w14:textId="03B6A395">
            <w:pPr>
              <w:jc w:val="both"/>
            </w:pPr>
            <w:r w:rsidR="183446C3">
              <w:rPr/>
              <w:t>Name</w:t>
            </w:r>
          </w:p>
        </w:tc>
        <w:tc>
          <w:tcPr>
            <w:tcW w:w="2538" w:type="dxa"/>
            <w:tcMar/>
          </w:tcPr>
          <w:p w:rsidR="183446C3" w:rsidP="183446C3" w:rsidRDefault="183446C3" w14:noSpellErr="1" w14:paraId="37291484" w14:textId="32A13B2F">
            <w:pPr>
              <w:jc w:val="both"/>
            </w:pPr>
            <w:r w:rsidR="183446C3">
              <w:rPr/>
              <w:t>Max 30 characters</w:t>
            </w:r>
          </w:p>
          <w:p w:rsidR="183446C3" w:rsidP="183446C3" w:rsidRDefault="183446C3" w14:noSpellErr="1" w14:paraId="7A8AE037" w14:textId="18A9DD8B">
            <w:pPr>
              <w:jc w:val="both"/>
            </w:pPr>
          </w:p>
        </w:tc>
      </w:tr>
      <w:tr w:rsidR="183446C3" w:rsidTr="183446C3" w14:paraId="50FE55ED">
        <w:trPr>
          <w:trHeight w:val="300"/>
        </w:trPr>
        <w:tc>
          <w:tcPr>
            <w:tcW w:w="3547" w:type="dxa"/>
            <w:tcMar/>
          </w:tcPr>
          <w:p w:rsidR="183446C3" w:rsidP="183446C3" w:rsidRDefault="183446C3" w14:paraId="2A922593" w14:textId="5BC32AE3">
            <w:pPr>
              <w:jc w:val="both"/>
            </w:pPr>
            <w:r w:rsidR="183446C3">
              <w:rPr/>
              <w:t>Split_ID</w:t>
            </w:r>
          </w:p>
        </w:tc>
        <w:tc>
          <w:tcPr>
            <w:tcW w:w="2538" w:type="dxa"/>
            <w:tcMar/>
          </w:tcPr>
          <w:p w:rsidR="183446C3" w:rsidP="183446C3" w:rsidRDefault="183446C3" w14:noSpellErr="1" w14:paraId="1A41AD9B" w14:textId="513323B0">
            <w:pPr>
              <w:jc w:val="both"/>
            </w:pPr>
            <w:r w:rsidR="183446C3">
              <w:rPr/>
              <w:t>Max 4 letters</w:t>
            </w:r>
          </w:p>
          <w:p w:rsidR="183446C3" w:rsidP="183446C3" w:rsidRDefault="183446C3" w14:noSpellErr="1" w14:paraId="47D85860" w14:textId="0A1DB1C5">
            <w:pPr>
              <w:jc w:val="both"/>
            </w:pPr>
          </w:p>
        </w:tc>
      </w:tr>
      <w:tr w:rsidR="183446C3" w:rsidTr="183446C3" w14:paraId="2EE1321C">
        <w:trPr>
          <w:trHeight w:val="300"/>
        </w:trPr>
        <w:tc>
          <w:tcPr>
            <w:tcW w:w="3547" w:type="dxa"/>
            <w:tcMar/>
          </w:tcPr>
          <w:p w:rsidR="183446C3" w:rsidP="183446C3" w:rsidRDefault="183446C3" w14:paraId="63EE05E4" w14:textId="1E98BDC4">
            <w:pPr>
              <w:jc w:val="both"/>
            </w:pPr>
            <w:r w:rsidR="183446C3">
              <w:rPr/>
              <w:t>Split_ID</w:t>
            </w:r>
          </w:p>
        </w:tc>
        <w:tc>
          <w:tcPr>
            <w:tcW w:w="2538" w:type="dxa"/>
            <w:tcMar/>
          </w:tcPr>
          <w:p w:rsidR="183446C3" w:rsidP="183446C3" w:rsidRDefault="183446C3" w14:noSpellErr="1" w14:paraId="553F9F79" w14:textId="513323B0">
            <w:pPr>
              <w:jc w:val="both"/>
            </w:pPr>
            <w:r w:rsidR="183446C3">
              <w:rPr/>
              <w:t>Max 4 letters</w:t>
            </w:r>
          </w:p>
          <w:p w:rsidR="183446C3" w:rsidP="183446C3" w:rsidRDefault="183446C3" w14:noSpellErr="1" w14:paraId="0CB1C913" w14:textId="5C73D0AE">
            <w:pPr>
              <w:jc w:val="both"/>
            </w:pPr>
          </w:p>
        </w:tc>
      </w:tr>
      <w:tr w:rsidR="183446C3" w:rsidTr="183446C3" w14:paraId="37035473">
        <w:trPr>
          <w:trHeight w:val="300"/>
        </w:trPr>
        <w:tc>
          <w:tcPr>
            <w:tcW w:w="3547" w:type="dxa"/>
            <w:tcMar/>
          </w:tcPr>
          <w:p w:rsidR="183446C3" w:rsidP="183446C3" w:rsidRDefault="183446C3" w14:noSpellErr="1" w14:paraId="6D132B75" w14:textId="5620A07F">
            <w:pPr>
              <w:jc w:val="both"/>
            </w:pPr>
            <w:r w:rsidR="183446C3">
              <w:rPr/>
              <w:t>Name</w:t>
            </w:r>
          </w:p>
        </w:tc>
        <w:tc>
          <w:tcPr>
            <w:tcW w:w="2538" w:type="dxa"/>
            <w:tcMar/>
          </w:tcPr>
          <w:p w:rsidR="183446C3" w:rsidP="183446C3" w:rsidRDefault="183446C3" w14:noSpellErr="1" w14:paraId="23E1CE8B" w14:textId="27D5E924">
            <w:pPr>
              <w:jc w:val="both"/>
            </w:pPr>
            <w:r w:rsidR="183446C3">
              <w:rPr/>
              <w:t>Max 30 characters</w:t>
            </w:r>
          </w:p>
        </w:tc>
      </w:tr>
    </w:tbl>
    <w:p w:rsidR="183446C3" w:rsidP="183446C3" w:rsidRDefault="183446C3" w14:paraId="10DEF0ED" w14:textId="2FD11579">
      <w:pPr>
        <w:pStyle w:val="Normal"/>
      </w:pPr>
    </w:p>
    <w:p w:rsidR="183446C3" w:rsidP="183446C3" w:rsidRDefault="183446C3" w14:paraId="16F82ABC" w14:textId="0FB91C08">
      <w:pPr>
        <w:pStyle w:val="Heading1"/>
        <w:jc w:val="both"/>
      </w:pPr>
    </w:p>
    <w:p w:rsidR="183446C3" w:rsidP="183446C3" w:rsidRDefault="183446C3" w14:paraId="5812D72D" w14:textId="4287D843">
      <w:pPr>
        <w:pStyle w:val="Heading1"/>
        <w:jc w:val="both"/>
      </w:pPr>
    </w:p>
    <w:p w:rsidR="5EA10E28" w:rsidP="21C863CE" w:rsidRDefault="5EA10E28" w14:paraId="08308271" w14:textId="787F6EFB">
      <w:pPr>
        <w:pStyle w:val="Heading1"/>
        <w:jc w:val="both"/>
        <w:pPrChange w:author="H Hijazi" w:date="2023-11-04T21:34:00Z" w:id="626">
          <w:pPr>
            <w:pStyle w:val="Heading1"/>
          </w:pPr>
        </w:pPrChange>
      </w:pPr>
      <w:bookmarkStart w:name="_Toc573069515" w:id="627"/>
      <w:bookmarkStart w:name="_Toc1239676916" w:id="1421926165"/>
      <w:r w:rsidR="21C863CE">
        <w:rPr/>
        <w:t>Algorithms</w:t>
      </w:r>
      <w:bookmarkEnd w:id="627"/>
      <w:bookmarkEnd w:id="1421926165"/>
    </w:p>
    <w:p w:rsidR="5EA10E28" w:rsidP="183446C3" w:rsidRDefault="5EA10E28" w14:paraId="7DE3F4AA" w14:textId="0B52C521">
      <w:pPr>
        <w:jc w:val="both"/>
        <w:pPrChange w:author="H Hijazi" w:date="2023-11-04T21:34:00Z" w:id="629">
          <w:pPr/>
        </w:pPrChange>
      </w:pPr>
      <w:r>
        <w:drawing>
          <wp:inline wp14:editId="75FC4CA1" wp14:anchorId="60E72E6A">
            <wp:extent cx="4572000" cy="3019425"/>
            <wp:effectExtent l="0" t="0" r="0" b="0"/>
            <wp:docPr id="1937749229" name="Picture 1937749229" title=""/>
            <wp:cNvGraphicFramePr>
              <a:graphicFrameLocks noChangeAspect="1"/>
            </wp:cNvGraphicFramePr>
            <a:graphic>
              <a:graphicData uri="http://schemas.openxmlformats.org/drawingml/2006/picture">
                <pic:pic>
                  <pic:nvPicPr>
                    <pic:cNvPr id="0" name="Picture 1937749229"/>
                    <pic:cNvPicPr/>
                  </pic:nvPicPr>
                  <pic:blipFill>
                    <a:blip r:embed="R1a09c33ca41944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19425"/>
                    </a:xfrm>
                    <a:prstGeom prst="rect">
                      <a:avLst/>
                    </a:prstGeom>
                  </pic:spPr>
                </pic:pic>
              </a:graphicData>
            </a:graphic>
          </wp:inline>
        </w:drawing>
      </w:r>
    </w:p>
    <w:p w:rsidR="3726FF3B" w:rsidP="183446C3" w:rsidRDefault="5EA10E28" w14:paraId="050DB8EB" w14:textId="2D58BF81">
      <w:pPr>
        <w:pStyle w:val="Normal"/>
        <w:jc w:val="both"/>
      </w:pPr>
      <w:r w:rsidR="183446C3">
        <w:rPr/>
        <w:t>This flowchart is the representation of the approximate solution to the dynamic workout objectives</w:t>
      </w:r>
    </w:p>
    <w:p w:rsidR="3726FF3B" w:rsidP="183446C3" w:rsidRDefault="5EA10E28" w14:paraId="3A03F2CB" w14:textId="06702911">
      <w:pPr>
        <w:pStyle w:val="Normal"/>
        <w:jc w:val="both"/>
      </w:pPr>
    </w:p>
    <w:p w:rsidR="3726FF3B" w:rsidP="183446C3" w:rsidRDefault="5EA10E28" w14:paraId="218E71B7" w14:textId="2D280946">
      <w:pPr>
        <w:pStyle w:val="Normal"/>
        <w:jc w:val="both"/>
      </w:pPr>
    </w:p>
    <w:p w:rsidR="3726FF3B" w:rsidP="183446C3" w:rsidRDefault="5EA10E28" w14:paraId="5490E1F5" w14:textId="270C9EBB">
      <w:pPr>
        <w:pStyle w:val="Heading1"/>
      </w:pPr>
      <w:bookmarkStart w:name="_Toc2006888978" w:id="635"/>
      <w:bookmarkStart w:name="_Toc1993134039" w:id="2142196923"/>
      <w:r w:rsidR="21C863CE">
        <w:rPr/>
        <w:t>Top-down description of modules</w:t>
      </w:r>
      <w:bookmarkEnd w:id="635"/>
      <w:bookmarkEnd w:id="2142196923"/>
    </w:p>
    <w:p w:rsidR="183446C3" w:rsidP="183446C3" w:rsidRDefault="183446C3" w14:paraId="7D61EEE7" w14:textId="6BCDC4FF">
      <w:pPr>
        <w:pStyle w:val="Normal"/>
        <w:jc w:val="both"/>
      </w:pPr>
      <w:r w:rsidR="183446C3">
        <w:rPr/>
        <w:t>import sqlite3</w:t>
      </w:r>
    </w:p>
    <w:p w:rsidR="183446C3" w:rsidP="183446C3" w:rsidRDefault="183446C3" w14:paraId="11077067" w14:textId="368A3CA1">
      <w:pPr>
        <w:pStyle w:val="Normal"/>
        <w:jc w:val="both"/>
        <w:rPr>
          <w:b w:val="1"/>
          <w:bCs w:val="1"/>
        </w:rPr>
      </w:pPr>
      <w:r w:rsidRPr="0436316A" w:rsidR="0436316A">
        <w:rPr>
          <w:b w:val="1"/>
          <w:bCs w:val="1"/>
        </w:rPr>
        <w:t xml:space="preserve">I need sqlite3 </w:t>
      </w:r>
      <w:r w:rsidRPr="0436316A" w:rsidR="0436316A">
        <w:rPr>
          <w:b w:val="1"/>
          <w:bCs w:val="1"/>
        </w:rPr>
        <w:t>to</w:t>
      </w:r>
      <w:r w:rsidRPr="0436316A" w:rsidR="0436316A">
        <w:rPr>
          <w:b w:val="1"/>
          <w:bCs w:val="1"/>
        </w:rPr>
        <w:t xml:space="preserve"> create and utilise a database</w:t>
      </w:r>
    </w:p>
    <w:p w:rsidR="183446C3" w:rsidP="183446C3" w:rsidRDefault="183446C3" w14:paraId="317AB097" w14:textId="4F12548A">
      <w:pPr>
        <w:pStyle w:val="Normal"/>
        <w:jc w:val="both"/>
      </w:pPr>
      <w:r w:rsidR="183446C3">
        <w:rPr/>
        <w:t xml:space="preserve">import </w:t>
      </w:r>
      <w:r w:rsidR="183446C3">
        <w:rPr/>
        <w:t>os</w:t>
      </w:r>
    </w:p>
    <w:p w:rsidR="183446C3" w:rsidP="183446C3" w:rsidRDefault="183446C3" w14:paraId="40D59E22" w14:textId="42422B02">
      <w:pPr>
        <w:pStyle w:val="Normal"/>
        <w:jc w:val="both"/>
      </w:pPr>
      <w:r w:rsidRPr="0436316A" w:rsidR="0436316A">
        <w:rPr>
          <w:b w:val="1"/>
          <w:bCs w:val="1"/>
        </w:rPr>
        <w:t xml:space="preserve">I need </w:t>
      </w:r>
      <w:r w:rsidRPr="0436316A" w:rsidR="0436316A">
        <w:rPr>
          <w:b w:val="1"/>
          <w:bCs w:val="1"/>
        </w:rPr>
        <w:t>os</w:t>
      </w:r>
      <w:r w:rsidRPr="0436316A" w:rsidR="0436316A">
        <w:rPr>
          <w:b w:val="1"/>
          <w:bCs w:val="1"/>
        </w:rPr>
        <w:t xml:space="preserve"> to manipulate files on my local </w:t>
      </w:r>
      <w:r w:rsidRPr="0436316A" w:rsidR="0436316A">
        <w:rPr>
          <w:b w:val="1"/>
          <w:bCs w:val="1"/>
        </w:rPr>
        <w:t>storage and</w:t>
      </w:r>
      <w:r w:rsidRPr="0436316A" w:rsidR="0436316A">
        <w:rPr>
          <w:b w:val="1"/>
          <w:bCs w:val="1"/>
        </w:rPr>
        <w:t xml:space="preserve"> write programs that can adapt and carry out processing on any user’s local storage </w:t>
      </w:r>
    </w:p>
    <w:p w:rsidR="0436316A" w:rsidP="0436316A" w:rsidRDefault="0436316A" w14:paraId="09CE7818" w14:textId="65075841">
      <w:pPr>
        <w:pStyle w:val="Normal"/>
        <w:jc w:val="both"/>
      </w:pPr>
      <w:r w:rsidR="0436316A">
        <w:rPr/>
        <w:t>import string</w:t>
      </w:r>
    </w:p>
    <w:p w:rsidR="183446C3" w:rsidP="183446C3" w:rsidRDefault="183446C3" w14:paraId="13DB81B5" w14:textId="33D70FE6">
      <w:pPr>
        <w:pStyle w:val="Normal"/>
        <w:jc w:val="both"/>
      </w:pPr>
      <w:r w:rsidR="183446C3">
        <w:rPr/>
        <w:t>import re</w:t>
      </w:r>
    </w:p>
    <w:p w:rsidR="183446C3" w:rsidP="183446C3" w:rsidRDefault="183446C3" w14:paraId="3A17F75B" w14:textId="140E6E81">
      <w:pPr>
        <w:pStyle w:val="Normal"/>
        <w:jc w:val="both"/>
      </w:pPr>
      <w:r w:rsidRPr="0436316A" w:rsidR="0436316A">
        <w:rPr>
          <w:b w:val="1"/>
          <w:bCs w:val="1"/>
        </w:rPr>
        <w:t xml:space="preserve">I need re and string </w:t>
      </w:r>
      <w:r w:rsidRPr="0436316A" w:rsidR="0436316A">
        <w:rPr>
          <w:b w:val="1"/>
          <w:bCs w:val="1"/>
        </w:rPr>
        <w:t>to</w:t>
      </w:r>
      <w:r w:rsidRPr="0436316A" w:rsidR="0436316A">
        <w:rPr>
          <w:b w:val="1"/>
          <w:bCs w:val="1"/>
        </w:rPr>
        <w:t xml:space="preserve"> carry out generalised string character recognition</w:t>
      </w:r>
    </w:p>
    <w:p w:rsidR="183446C3" w:rsidP="183446C3" w:rsidRDefault="183446C3" w14:paraId="15612829" w14:textId="59C44E2F">
      <w:pPr>
        <w:pStyle w:val="Normal"/>
        <w:jc w:val="both"/>
      </w:pPr>
      <w:r w:rsidR="183446C3">
        <w:rPr/>
        <w:t>import babel</w:t>
      </w:r>
    </w:p>
    <w:p w:rsidR="183446C3" w:rsidP="183446C3" w:rsidRDefault="183446C3" w14:paraId="28636A19" w14:textId="3054A964">
      <w:pPr>
        <w:pStyle w:val="Normal"/>
        <w:jc w:val="both"/>
      </w:pPr>
      <w:r w:rsidR="183446C3">
        <w:rPr/>
        <w:t>from babel import numbers</w:t>
      </w:r>
    </w:p>
    <w:p w:rsidR="183446C3" w:rsidP="183446C3" w:rsidRDefault="183446C3" w14:paraId="0C26472B" w14:textId="25E38947">
      <w:pPr>
        <w:pStyle w:val="Normal"/>
        <w:jc w:val="both"/>
      </w:pPr>
      <w:r w:rsidR="0436316A">
        <w:rPr/>
        <w:t>import math</w:t>
      </w:r>
    </w:p>
    <w:p w:rsidR="0436316A" w:rsidP="0436316A" w:rsidRDefault="0436316A" w14:paraId="28F43BB9" w14:textId="365B6B73">
      <w:pPr>
        <w:pStyle w:val="Normal"/>
        <w:jc w:val="both"/>
      </w:pPr>
      <w:r w:rsidR="0436316A">
        <w:rPr/>
        <w:t xml:space="preserve">import </w:t>
      </w:r>
      <w:r w:rsidR="0436316A">
        <w:rPr/>
        <w:t>numpy</w:t>
      </w:r>
      <w:r w:rsidR="0436316A">
        <w:rPr/>
        <w:t xml:space="preserve"> as np</w:t>
      </w:r>
    </w:p>
    <w:p w:rsidR="183446C3" w:rsidP="183446C3" w:rsidRDefault="183446C3" w14:paraId="65D87A01" w14:textId="2CD5E638">
      <w:pPr>
        <w:pStyle w:val="Normal"/>
        <w:suppressLineNumbers w:val="0"/>
        <w:bidi w:val="0"/>
        <w:spacing w:before="0" w:beforeAutospacing="off" w:after="0" w:afterAutospacing="off" w:line="240" w:lineRule="auto"/>
        <w:ind w:left="0" w:right="0"/>
        <w:jc w:val="both"/>
        <w:rPr>
          <w:b w:val="1"/>
          <w:bCs w:val="1"/>
        </w:rPr>
      </w:pPr>
      <w:r w:rsidRPr="0436316A" w:rsidR="0436316A">
        <w:rPr>
          <w:b w:val="1"/>
          <w:bCs w:val="1"/>
        </w:rPr>
        <w:t>I need babel, numpy and math for more complex maths operation like resizing image arrays</w:t>
      </w:r>
    </w:p>
    <w:p w:rsidR="183446C3" w:rsidP="183446C3" w:rsidRDefault="183446C3" w14:paraId="10EFF587" w14:textId="09C5674C">
      <w:pPr>
        <w:pStyle w:val="Normal"/>
        <w:jc w:val="both"/>
      </w:pPr>
      <w:r w:rsidR="183446C3">
        <w:rPr/>
        <w:t xml:space="preserve">import </w:t>
      </w:r>
      <w:r w:rsidR="183446C3">
        <w:rPr/>
        <w:t>tkinter</w:t>
      </w:r>
      <w:r w:rsidR="183446C3">
        <w:rPr/>
        <w:t xml:space="preserve"> as </w:t>
      </w:r>
      <w:r w:rsidR="183446C3">
        <w:rPr/>
        <w:t>tk</w:t>
      </w:r>
    </w:p>
    <w:p w:rsidR="183446C3" w:rsidP="183446C3" w:rsidRDefault="183446C3" w14:paraId="78BB00D2" w14:textId="026FFD35">
      <w:pPr>
        <w:pStyle w:val="Normal"/>
        <w:jc w:val="both"/>
      </w:pPr>
      <w:r w:rsidRPr="183446C3" w:rsidR="183446C3">
        <w:rPr>
          <w:b w:val="1"/>
          <w:bCs w:val="1"/>
        </w:rPr>
        <w:t xml:space="preserve">I need </w:t>
      </w:r>
      <w:r w:rsidRPr="183446C3" w:rsidR="183446C3">
        <w:rPr>
          <w:b w:val="1"/>
          <w:bCs w:val="1"/>
        </w:rPr>
        <w:t>tkinter</w:t>
      </w:r>
      <w:r w:rsidRPr="183446C3" w:rsidR="183446C3">
        <w:rPr>
          <w:b w:val="1"/>
          <w:bCs w:val="1"/>
        </w:rPr>
        <w:t xml:space="preserve"> </w:t>
      </w:r>
      <w:r w:rsidRPr="183446C3" w:rsidR="183446C3">
        <w:rPr>
          <w:b w:val="1"/>
          <w:bCs w:val="1"/>
        </w:rPr>
        <w:t>to</w:t>
      </w:r>
      <w:r w:rsidRPr="183446C3" w:rsidR="183446C3">
        <w:rPr>
          <w:b w:val="1"/>
          <w:bCs w:val="1"/>
        </w:rPr>
        <w:t xml:space="preserve"> create a GUI</w:t>
      </w:r>
    </w:p>
    <w:p w:rsidR="183446C3" w:rsidP="183446C3" w:rsidRDefault="183446C3" w14:paraId="5E1E9536" w14:textId="0A571AFD">
      <w:pPr>
        <w:pStyle w:val="Normal"/>
        <w:jc w:val="both"/>
      </w:pPr>
      <w:r w:rsidR="183446C3">
        <w:rPr/>
        <w:t xml:space="preserve">from </w:t>
      </w:r>
      <w:r w:rsidR="183446C3">
        <w:rPr/>
        <w:t>tkinter</w:t>
      </w:r>
      <w:r w:rsidR="183446C3">
        <w:rPr/>
        <w:t xml:space="preserve"> import </w:t>
      </w:r>
      <w:r w:rsidR="183446C3">
        <w:rPr/>
        <w:t>ttk,filedialog</w:t>
      </w:r>
      <w:r w:rsidR="183446C3">
        <w:rPr/>
        <w:t xml:space="preserve"> as </w:t>
      </w:r>
      <w:r w:rsidR="183446C3">
        <w:rPr/>
        <w:t>fd,messagebox</w:t>
      </w:r>
    </w:p>
    <w:p w:rsidR="183446C3" w:rsidP="183446C3" w:rsidRDefault="183446C3" w14:paraId="4A64BD8D" w14:textId="0683AFC8">
      <w:pPr>
        <w:widowControl w:val="0"/>
        <w:spacing w:after="0" w:line="240" w:lineRule="auto"/>
        <w:jc w:val="both"/>
        <w:rPr>
          <w:rFonts w:ascii="Arial" w:hAnsi="Arial" w:eastAsia="Arial" w:cs="Arial"/>
          <w:noProof w:val="0"/>
          <w:sz w:val="22"/>
          <w:szCs w:val="22"/>
          <w:lang w:val="en-GB"/>
        </w:rPr>
      </w:pPr>
      <w:r w:rsidRPr="183446C3" w:rsidR="183446C3">
        <w:rPr>
          <w:rFonts w:ascii="Arial" w:hAnsi="Arial" w:eastAsia="Arial" w:cs="Arial"/>
          <w:b w:val="1"/>
          <w:bCs w:val="1"/>
          <w:i w:val="0"/>
          <w:iCs w:val="0"/>
          <w:caps w:val="0"/>
          <w:smallCaps w:val="0"/>
          <w:noProof w:val="0"/>
          <w:color w:val="000000" w:themeColor="text1" w:themeTint="FF" w:themeShade="FF"/>
          <w:sz w:val="22"/>
          <w:szCs w:val="22"/>
          <w:lang w:val="en-GB"/>
        </w:rPr>
        <w:t xml:space="preserve">I need </w:t>
      </w:r>
      <w:r w:rsidRPr="183446C3" w:rsidR="183446C3">
        <w:rPr>
          <w:rFonts w:ascii="Arial" w:hAnsi="Arial" w:eastAsia="Arial" w:cs="Arial"/>
          <w:b w:val="1"/>
          <w:bCs w:val="1"/>
          <w:i w:val="0"/>
          <w:iCs w:val="0"/>
          <w:caps w:val="0"/>
          <w:smallCaps w:val="0"/>
          <w:noProof w:val="0"/>
          <w:color w:val="000000" w:themeColor="text1" w:themeTint="FF" w:themeShade="FF"/>
          <w:sz w:val="22"/>
          <w:szCs w:val="22"/>
          <w:lang w:val="en-GB"/>
        </w:rPr>
        <w:t>filedialog</w:t>
      </w:r>
      <w:r w:rsidRPr="183446C3" w:rsidR="183446C3">
        <w:rPr>
          <w:rFonts w:ascii="Arial" w:hAnsi="Arial" w:eastAsia="Arial" w:cs="Arial"/>
          <w:b w:val="1"/>
          <w:bCs w:val="1"/>
          <w:i w:val="0"/>
          <w:iCs w:val="0"/>
          <w:caps w:val="0"/>
          <w:smallCaps w:val="0"/>
          <w:noProof w:val="0"/>
          <w:color w:val="000000" w:themeColor="text1" w:themeTint="FF" w:themeShade="FF"/>
          <w:sz w:val="22"/>
          <w:szCs w:val="22"/>
          <w:lang w:val="en-GB"/>
        </w:rPr>
        <w:t xml:space="preserve"> and </w:t>
      </w:r>
      <w:r w:rsidRPr="183446C3" w:rsidR="183446C3">
        <w:rPr>
          <w:rFonts w:ascii="Arial" w:hAnsi="Arial" w:eastAsia="Arial" w:cs="Arial"/>
          <w:b w:val="1"/>
          <w:bCs w:val="1"/>
          <w:i w:val="0"/>
          <w:iCs w:val="0"/>
          <w:caps w:val="0"/>
          <w:smallCaps w:val="0"/>
          <w:noProof w:val="0"/>
          <w:color w:val="000000" w:themeColor="text1" w:themeTint="FF" w:themeShade="FF"/>
          <w:sz w:val="22"/>
          <w:szCs w:val="22"/>
          <w:lang w:val="en-GB"/>
        </w:rPr>
        <w:t>messagebox</w:t>
      </w:r>
      <w:r w:rsidRPr="183446C3" w:rsidR="183446C3">
        <w:rPr>
          <w:rFonts w:ascii="Arial" w:hAnsi="Arial" w:eastAsia="Arial" w:cs="Arial"/>
          <w:b w:val="1"/>
          <w:bCs w:val="1"/>
          <w:i w:val="0"/>
          <w:iCs w:val="0"/>
          <w:caps w:val="0"/>
          <w:smallCaps w:val="0"/>
          <w:noProof w:val="0"/>
          <w:color w:val="000000" w:themeColor="text1" w:themeTint="FF" w:themeShade="FF"/>
          <w:sz w:val="22"/>
          <w:szCs w:val="22"/>
          <w:lang w:val="en-GB"/>
        </w:rPr>
        <w:t xml:space="preserve"> to allow user to access local storage folders through the code</w:t>
      </w:r>
    </w:p>
    <w:p w:rsidR="183446C3" w:rsidP="183446C3" w:rsidRDefault="183446C3" w14:paraId="3AC59A13" w14:textId="14A70A4C">
      <w:pPr>
        <w:pStyle w:val="Normal"/>
        <w:jc w:val="both"/>
      </w:pPr>
      <w:r w:rsidR="183446C3">
        <w:rPr/>
        <w:t xml:space="preserve">from PIL import </w:t>
      </w:r>
      <w:r w:rsidR="183446C3">
        <w:rPr/>
        <w:t>Image,ImageTk</w:t>
      </w:r>
      <w:r w:rsidR="183446C3">
        <w:rPr/>
        <w:t xml:space="preserve">, Image, </w:t>
      </w:r>
      <w:r w:rsidR="183446C3">
        <w:rPr/>
        <w:t>ImageSequence</w:t>
      </w:r>
    </w:p>
    <w:p w:rsidR="183446C3" w:rsidP="183446C3" w:rsidRDefault="183446C3" w14:paraId="7D9435DC" w14:textId="6DC0A49E">
      <w:pPr>
        <w:pStyle w:val="Normal"/>
        <w:jc w:val="both"/>
      </w:pPr>
      <w:r w:rsidRPr="17876CAC" w:rsidR="17876CAC">
        <w:rPr>
          <w:b w:val="1"/>
          <w:bCs w:val="1"/>
        </w:rPr>
        <w:t xml:space="preserve">I need PIL to </w:t>
      </w:r>
      <w:r w:rsidRPr="17876CAC" w:rsidR="17876CAC">
        <w:rPr>
          <w:b w:val="1"/>
          <w:bCs w:val="1"/>
        </w:rPr>
        <w:t>make</w:t>
      </w:r>
      <w:r w:rsidRPr="17876CAC" w:rsidR="17876CAC">
        <w:rPr>
          <w:b w:val="1"/>
          <w:bCs w:val="1"/>
        </w:rPr>
        <w:t xml:space="preserve"> Images and GIFs in my GUI</w:t>
      </w:r>
    </w:p>
    <w:p w:rsidR="183446C3" w:rsidP="183446C3" w:rsidRDefault="183446C3" w14:paraId="72B50B86" w14:textId="7A8B3A41">
      <w:pPr>
        <w:pStyle w:val="Normal"/>
        <w:jc w:val="both"/>
      </w:pPr>
      <w:r w:rsidR="183446C3">
        <w:rPr/>
        <w:t>import</w:t>
      </w:r>
      <w:r w:rsidR="183446C3">
        <w:rPr/>
        <w:t xml:space="preserve"> requests</w:t>
      </w:r>
    </w:p>
    <w:p w:rsidR="183446C3" w:rsidP="183446C3" w:rsidRDefault="183446C3" w14:paraId="2EC0B667" w14:textId="2BB0842E">
      <w:pPr>
        <w:pStyle w:val="Normal"/>
        <w:jc w:val="both"/>
      </w:pPr>
      <w:r w:rsidRPr="183446C3" w:rsidR="183446C3">
        <w:rPr>
          <w:b w:val="1"/>
          <w:bCs w:val="1"/>
        </w:rPr>
        <w:t>I need requests to utilise my API information and to carry out internet scraping</w:t>
      </w:r>
    </w:p>
    <w:p w:rsidR="183446C3" w:rsidP="183446C3" w:rsidRDefault="183446C3" w14:paraId="240BB2A3" w14:textId="0F4E5A16">
      <w:pPr>
        <w:pStyle w:val="Normal"/>
        <w:jc w:val="both"/>
      </w:pPr>
      <w:r w:rsidR="183446C3">
        <w:rPr/>
        <w:t>from bs4 import BeautifulSoup</w:t>
      </w:r>
    </w:p>
    <w:p w:rsidR="183446C3" w:rsidP="183446C3" w:rsidRDefault="183446C3" w14:paraId="40464B88" w14:textId="1737D42B">
      <w:pPr>
        <w:pStyle w:val="Normal"/>
        <w:jc w:val="both"/>
      </w:pPr>
      <w:r w:rsidR="183446C3">
        <w:rPr/>
        <w:t>from urllib.parse import urljoin</w:t>
      </w:r>
    </w:p>
    <w:p w:rsidR="183446C3" w:rsidP="183446C3" w:rsidRDefault="183446C3" w14:paraId="36746A01" w14:textId="491D5CBF">
      <w:pPr>
        <w:pStyle w:val="Normal"/>
        <w:jc w:val="both"/>
      </w:pPr>
      <w:r w:rsidR="0436316A">
        <w:rPr/>
        <w:t xml:space="preserve">import </w:t>
      </w:r>
      <w:r w:rsidR="0436316A">
        <w:rPr/>
        <w:t>urllib.request</w:t>
      </w:r>
    </w:p>
    <w:p w:rsidR="0436316A" w:rsidP="0436316A" w:rsidRDefault="0436316A" w14:paraId="0BDD43A2" w14:textId="02BE0CF5">
      <w:pPr>
        <w:pStyle w:val="Normal"/>
        <w:jc w:val="both"/>
      </w:pPr>
      <w:r w:rsidR="0436316A">
        <w:rPr/>
        <w:t>import threading</w:t>
      </w:r>
    </w:p>
    <w:p w:rsidR="0436316A" w:rsidP="0436316A" w:rsidRDefault="0436316A" w14:paraId="49524229" w14:textId="1AB49D2B">
      <w:pPr>
        <w:pStyle w:val="Normal"/>
        <w:jc w:val="both"/>
      </w:pPr>
      <w:r w:rsidR="0436316A">
        <w:rPr/>
        <w:t>import gspread</w:t>
      </w:r>
    </w:p>
    <w:p w:rsidR="183446C3" w:rsidP="183446C3" w:rsidRDefault="183446C3" w14:paraId="41F18099" w14:textId="7A33C988">
      <w:pPr>
        <w:pStyle w:val="Normal"/>
        <w:jc w:val="both"/>
      </w:pPr>
      <w:r w:rsidRPr="0436316A" w:rsidR="0436316A">
        <w:rPr>
          <w:b w:val="1"/>
          <w:bCs w:val="1"/>
        </w:rPr>
        <w:t xml:space="preserve">I need </w:t>
      </w:r>
      <w:r w:rsidRPr="0436316A" w:rsidR="0436316A">
        <w:rPr>
          <w:b w:val="1"/>
          <w:bCs w:val="1"/>
        </w:rPr>
        <w:t>urllib.parse</w:t>
      </w:r>
      <w:r w:rsidRPr="0436316A" w:rsidR="0436316A">
        <w:rPr>
          <w:b w:val="1"/>
          <w:bCs w:val="1"/>
        </w:rPr>
        <w:t xml:space="preserve">, </w:t>
      </w:r>
      <w:r w:rsidRPr="0436316A" w:rsidR="0436316A">
        <w:rPr>
          <w:b w:val="1"/>
          <w:bCs w:val="1"/>
        </w:rPr>
        <w:t>urllib.request</w:t>
      </w:r>
      <w:r w:rsidRPr="0436316A" w:rsidR="0436316A">
        <w:rPr>
          <w:b w:val="1"/>
          <w:bCs w:val="1"/>
        </w:rPr>
        <w:t xml:space="preserve">, </w:t>
      </w:r>
      <w:r w:rsidRPr="0436316A" w:rsidR="0436316A">
        <w:rPr>
          <w:b w:val="1"/>
          <w:bCs w:val="1"/>
        </w:rPr>
        <w:t>threading</w:t>
      </w:r>
      <w:r w:rsidRPr="0436316A" w:rsidR="0436316A">
        <w:rPr>
          <w:b w:val="1"/>
          <w:bCs w:val="1"/>
        </w:rPr>
        <w:t xml:space="preserve"> and gspread and bs4 to carry out internet scraping</w:t>
      </w:r>
    </w:p>
    <w:p w:rsidR="183446C3" w:rsidP="183446C3" w:rsidRDefault="183446C3" w14:paraId="5D6C93EE" w14:textId="34011FA5">
      <w:pPr>
        <w:pStyle w:val="Normal"/>
        <w:jc w:val="both"/>
      </w:pPr>
      <w:r w:rsidR="183446C3">
        <w:rPr/>
        <w:t xml:space="preserve"> </w:t>
      </w:r>
    </w:p>
    <w:p w:rsidR="183446C3" w:rsidP="183446C3" w:rsidRDefault="183446C3" w14:paraId="4C515573" w14:textId="679AF3C9">
      <w:pPr>
        <w:pStyle w:val="Normal"/>
        <w:jc w:val="both"/>
      </w:pPr>
      <w:r w:rsidR="183446C3">
        <w:rPr/>
        <w:t>import random</w:t>
      </w:r>
    </w:p>
    <w:p w:rsidR="183446C3" w:rsidP="183446C3" w:rsidRDefault="183446C3" w14:paraId="7813BBE4" w14:textId="32C1385F">
      <w:pPr>
        <w:pStyle w:val="Normal"/>
        <w:jc w:val="both"/>
      </w:pPr>
      <w:r w:rsidR="183446C3">
        <w:rPr/>
        <w:t>from collections import Counter</w:t>
      </w:r>
    </w:p>
    <w:p w:rsidR="183446C3" w:rsidP="183446C3" w:rsidRDefault="183446C3" w14:paraId="54DB8F42" w14:textId="7D3A4DDF">
      <w:pPr>
        <w:pStyle w:val="Normal"/>
        <w:jc w:val="both"/>
      </w:pPr>
      <w:r w:rsidRPr="0436316A" w:rsidR="0436316A">
        <w:rPr>
          <w:b w:val="1"/>
          <w:bCs w:val="1"/>
        </w:rPr>
        <w:t xml:space="preserve">I need random to generate random numbers and Counter to carry out string frequency </w:t>
      </w:r>
      <w:r w:rsidRPr="0436316A" w:rsidR="0436316A">
        <w:rPr>
          <w:b w:val="1"/>
          <w:bCs w:val="1"/>
        </w:rPr>
        <w:t>occurrence</w:t>
      </w:r>
      <w:r w:rsidRPr="0436316A" w:rsidR="0436316A">
        <w:rPr>
          <w:b w:val="1"/>
          <w:bCs w:val="1"/>
        </w:rPr>
        <w:t xml:space="preserve"> </w:t>
      </w:r>
    </w:p>
    <w:p w:rsidR="183446C3" w:rsidP="183446C3" w:rsidRDefault="183446C3" w14:paraId="6F7AB9A9" w14:textId="77CC7E29">
      <w:pPr>
        <w:pStyle w:val="Normal"/>
        <w:jc w:val="both"/>
      </w:pPr>
      <w:r w:rsidR="0436316A">
        <w:rPr/>
        <w:t xml:space="preserve"> </w:t>
      </w:r>
    </w:p>
    <w:p w:rsidR="183446C3" w:rsidP="183446C3" w:rsidRDefault="183446C3" w14:paraId="76CDEEB6" w14:textId="4F11A0C2">
      <w:pPr>
        <w:pStyle w:val="Normal"/>
        <w:jc w:val="both"/>
      </w:pPr>
      <w:r w:rsidR="183446C3">
        <w:rPr/>
        <w:t>import time</w:t>
      </w:r>
    </w:p>
    <w:p w:rsidR="183446C3" w:rsidP="183446C3" w:rsidRDefault="183446C3" w14:paraId="1505AB6D" w14:textId="6ABDBA2A">
      <w:pPr>
        <w:pStyle w:val="Normal"/>
        <w:jc w:val="both"/>
      </w:pPr>
      <w:r w:rsidR="183446C3">
        <w:rPr/>
        <w:t xml:space="preserve"> </w:t>
      </w:r>
    </w:p>
    <w:p w:rsidR="183446C3" w:rsidP="183446C3" w:rsidRDefault="183446C3" w14:paraId="46B08A50" w14:textId="151038A4">
      <w:pPr>
        <w:pStyle w:val="Normal"/>
        <w:jc w:val="both"/>
      </w:pPr>
      <w:r w:rsidR="7962896E">
        <w:rPr/>
        <w:t xml:space="preserve">import </w:t>
      </w:r>
      <w:r w:rsidR="7962896E">
        <w:rPr/>
        <w:t>imageio.v</w:t>
      </w:r>
      <w:r w:rsidR="7962896E">
        <w:rPr/>
        <w:t xml:space="preserve">2 as </w:t>
      </w:r>
      <w:r w:rsidR="7962896E">
        <w:rPr/>
        <w:t>imageio</w:t>
      </w:r>
    </w:p>
    <w:p w:rsidR="0436316A" w:rsidP="0436316A" w:rsidRDefault="0436316A" w14:paraId="5C809023" w14:textId="09890548">
      <w:pPr>
        <w:pStyle w:val="Normal"/>
        <w:jc w:val="both"/>
        <w:rPr>
          <w:b w:val="1"/>
          <w:bCs w:val="1"/>
        </w:rPr>
      </w:pPr>
      <w:r w:rsidRPr="7962896E" w:rsidR="7962896E">
        <w:rPr>
          <w:b w:val="1"/>
          <w:bCs w:val="1"/>
        </w:rPr>
        <w:t xml:space="preserve">I need </w:t>
      </w:r>
      <w:r w:rsidRPr="7962896E" w:rsidR="7962896E">
        <w:rPr>
          <w:b w:val="1"/>
          <w:bCs w:val="1"/>
        </w:rPr>
        <w:t>imageio.v</w:t>
      </w:r>
      <w:r w:rsidRPr="7962896E" w:rsidR="7962896E">
        <w:rPr>
          <w:b w:val="1"/>
          <w:bCs w:val="1"/>
        </w:rPr>
        <w:t xml:space="preserve">2 </w:t>
      </w:r>
      <w:r w:rsidRPr="7962896E" w:rsidR="7962896E">
        <w:rPr>
          <w:b w:val="1"/>
          <w:bCs w:val="1"/>
        </w:rPr>
        <w:t>to</w:t>
      </w:r>
      <w:r w:rsidRPr="7962896E" w:rsidR="7962896E">
        <w:rPr>
          <w:b w:val="1"/>
          <w:bCs w:val="1"/>
        </w:rPr>
        <w:t xml:space="preserve"> manipulate images </w:t>
      </w:r>
    </w:p>
    <w:p w:rsidR="183446C3" w:rsidP="183446C3" w:rsidRDefault="183446C3" w14:paraId="08913E98" w14:textId="7DAA643A">
      <w:pPr>
        <w:pStyle w:val="Normal"/>
        <w:jc w:val="both"/>
      </w:pPr>
      <w:r w:rsidR="183446C3">
        <w:rPr/>
        <w:t>from datetime import datetime</w:t>
      </w:r>
    </w:p>
    <w:p w:rsidR="183446C3" w:rsidP="183446C3" w:rsidRDefault="183446C3" w14:paraId="117DB630" w14:textId="7C831A90">
      <w:pPr>
        <w:pStyle w:val="Normal"/>
        <w:jc w:val="both"/>
      </w:pPr>
      <w:r w:rsidRPr="0436316A" w:rsidR="0436316A">
        <w:rPr>
          <w:b w:val="1"/>
          <w:bCs w:val="1"/>
        </w:rPr>
        <w:t>I need datetime to extract and manipulate dates</w:t>
      </w:r>
    </w:p>
    <w:p w:rsidR="183446C3" w:rsidP="183446C3" w:rsidRDefault="183446C3" w14:paraId="48308568" w14:textId="4B1C548C">
      <w:pPr>
        <w:pStyle w:val="Normal"/>
        <w:jc w:val="both"/>
      </w:pPr>
      <w:r w:rsidR="183446C3">
        <w:rPr/>
        <w:t>from oauth2client.service_account import ServiceAccountCredentials</w:t>
      </w:r>
    </w:p>
    <w:p w:rsidR="183446C3" w:rsidP="183446C3" w:rsidRDefault="183446C3" w14:paraId="2451B182" w14:textId="6BF79083">
      <w:pPr>
        <w:pStyle w:val="Normal"/>
        <w:jc w:val="both"/>
      </w:pPr>
      <w:r w:rsidR="183446C3">
        <w:rPr/>
        <w:t>from googleapiclient.http import MediaIoBaseDownload</w:t>
      </w:r>
    </w:p>
    <w:p w:rsidR="183446C3" w:rsidP="183446C3" w:rsidRDefault="183446C3" w14:paraId="711F06D2" w14:textId="0977CD32">
      <w:pPr>
        <w:pStyle w:val="Normal"/>
        <w:jc w:val="both"/>
      </w:pPr>
      <w:r w:rsidR="0436316A">
        <w:rPr/>
        <w:t xml:space="preserve">from </w:t>
      </w:r>
      <w:r w:rsidR="0436316A">
        <w:rPr/>
        <w:t>googleapiclient.discovery</w:t>
      </w:r>
      <w:r w:rsidR="0436316A">
        <w:rPr/>
        <w:t xml:space="preserve"> import build</w:t>
      </w:r>
    </w:p>
    <w:p w:rsidR="0436316A" w:rsidP="0436316A" w:rsidRDefault="0436316A" w14:paraId="7091ADA8" w14:textId="64284008">
      <w:pPr>
        <w:pStyle w:val="Normal"/>
        <w:jc w:val="both"/>
      </w:pPr>
      <w:r w:rsidRPr="0436316A" w:rsidR="0436316A">
        <w:rPr>
          <w:b w:val="1"/>
          <w:bCs w:val="1"/>
        </w:rPr>
        <w:t>I need these to access and update my google sheets</w:t>
      </w:r>
    </w:p>
    <w:p w:rsidR="183446C3" w:rsidP="183446C3" w:rsidRDefault="183446C3" w14:paraId="0DA80634" w14:textId="4AD69551">
      <w:pPr>
        <w:pStyle w:val="Normal"/>
        <w:jc w:val="both"/>
      </w:pPr>
      <w:r w:rsidR="0436316A">
        <w:rPr/>
        <w:t xml:space="preserve"> </w:t>
      </w:r>
    </w:p>
    <w:p w:rsidR="183446C3" w:rsidP="183446C3" w:rsidRDefault="183446C3" w14:paraId="7A6902B2" w14:textId="3F2C95AF">
      <w:pPr>
        <w:pStyle w:val="Normal"/>
        <w:jc w:val="both"/>
      </w:pPr>
      <w:r w:rsidR="183446C3">
        <w:rPr/>
        <w:t xml:space="preserve"> </w:t>
      </w:r>
    </w:p>
    <w:p w:rsidR="183446C3" w:rsidP="183446C3" w:rsidRDefault="183446C3" w14:paraId="4894E1E0" w14:textId="046266E6">
      <w:pPr>
        <w:pStyle w:val="Normal"/>
        <w:jc w:val="both"/>
      </w:pPr>
      <w:r w:rsidR="183446C3">
        <w:rPr/>
        <w:t>import tkcalendar</w:t>
      </w:r>
    </w:p>
    <w:p w:rsidR="183446C3" w:rsidP="183446C3" w:rsidRDefault="183446C3" w14:paraId="7770F670" w14:textId="6D1A27C9">
      <w:pPr>
        <w:pStyle w:val="Normal"/>
        <w:jc w:val="both"/>
      </w:pPr>
      <w:r w:rsidR="183446C3">
        <w:rPr/>
        <w:t>from tkcalendar import *</w:t>
      </w:r>
    </w:p>
    <w:p w:rsidR="183446C3" w:rsidP="183446C3" w:rsidRDefault="183446C3" w14:paraId="75BB4313" w14:textId="06DABF65">
      <w:pPr>
        <w:pStyle w:val="Normal"/>
        <w:jc w:val="both"/>
      </w:pPr>
      <w:r w:rsidRPr="0436316A" w:rsidR="0436316A">
        <w:rPr>
          <w:b w:val="1"/>
          <w:bCs w:val="1"/>
        </w:rPr>
        <w:t xml:space="preserve">I need tkcalendar </w:t>
      </w:r>
      <w:r w:rsidRPr="0436316A" w:rsidR="0436316A">
        <w:rPr>
          <w:b w:val="1"/>
          <w:bCs w:val="1"/>
        </w:rPr>
        <w:t>to</w:t>
      </w:r>
      <w:r w:rsidRPr="0436316A" w:rsidR="0436316A">
        <w:rPr>
          <w:b w:val="1"/>
          <w:bCs w:val="1"/>
        </w:rPr>
        <w:t xml:space="preserve"> create and use a calendar in my GUI</w:t>
      </w:r>
    </w:p>
    <w:p w:rsidR="183446C3" w:rsidP="183446C3" w:rsidRDefault="183446C3" w14:paraId="6F48AA34" w14:textId="0A1D8930">
      <w:pPr>
        <w:pStyle w:val="Normal"/>
        <w:jc w:val="both"/>
      </w:pPr>
      <w:r w:rsidR="0436316A">
        <w:rPr/>
        <w:t>import subprocess</w:t>
      </w:r>
    </w:p>
    <w:p w:rsidR="0436316A" w:rsidP="0436316A" w:rsidRDefault="0436316A" w14:paraId="52A4B0B5" w14:textId="152AC289">
      <w:pPr>
        <w:pStyle w:val="Normal"/>
        <w:jc w:val="both"/>
      </w:pPr>
      <w:r w:rsidRPr="0436316A" w:rsidR="0436316A">
        <w:rPr>
          <w:b w:val="1"/>
          <w:bCs w:val="1"/>
        </w:rPr>
        <w:t xml:space="preserve">I need subprocess </w:t>
      </w:r>
      <w:r w:rsidRPr="0436316A" w:rsidR="0436316A">
        <w:rPr>
          <w:b w:val="1"/>
          <w:bCs w:val="1"/>
        </w:rPr>
        <w:t>to</w:t>
      </w:r>
      <w:r w:rsidRPr="0436316A" w:rsidR="0436316A">
        <w:rPr>
          <w:b w:val="1"/>
          <w:bCs w:val="1"/>
        </w:rPr>
        <w:t xml:space="preserve"> dynamically install modules</w:t>
      </w:r>
    </w:p>
    <w:p w:rsidR="183446C3" w:rsidP="183446C3" w:rsidRDefault="183446C3" w14:paraId="65F1E524" w14:textId="78D24DE3">
      <w:pPr>
        <w:pStyle w:val="Normal"/>
        <w:jc w:val="both"/>
      </w:pPr>
      <w:r w:rsidR="0436316A">
        <w:rPr/>
        <w:t xml:space="preserve">import </w:t>
      </w:r>
      <w:r w:rsidR="0436316A">
        <w:rPr/>
        <w:t>ast</w:t>
      </w:r>
    </w:p>
    <w:p w:rsidR="0436316A" w:rsidP="0436316A" w:rsidRDefault="0436316A" w14:paraId="485B63BD" w14:textId="219D6C28">
      <w:pPr>
        <w:pStyle w:val="Normal"/>
        <w:jc w:val="both"/>
      </w:pPr>
      <w:r w:rsidRPr="17876CAC" w:rsidR="17876CAC">
        <w:rPr>
          <w:b w:val="1"/>
          <w:bCs w:val="1"/>
        </w:rPr>
        <w:t xml:space="preserve">I need </w:t>
      </w:r>
      <w:r w:rsidRPr="17876CAC" w:rsidR="17876CAC">
        <w:rPr>
          <w:b w:val="1"/>
          <w:bCs w:val="1"/>
        </w:rPr>
        <w:t>ast</w:t>
      </w:r>
      <w:r w:rsidRPr="17876CAC" w:rsidR="17876CAC">
        <w:rPr>
          <w:b w:val="1"/>
          <w:bCs w:val="1"/>
        </w:rPr>
        <w:t xml:space="preserve"> to produce the literal array from a string that </w:t>
      </w:r>
      <w:r w:rsidRPr="17876CAC" w:rsidR="17876CAC">
        <w:rPr>
          <w:b w:val="1"/>
          <w:bCs w:val="1"/>
        </w:rPr>
        <w:t>hold</w:t>
      </w:r>
      <w:r w:rsidRPr="17876CAC" w:rsidR="17876CAC">
        <w:rPr>
          <w:b w:val="1"/>
          <w:bCs w:val="1"/>
        </w:rPr>
        <w:t xml:space="preserve"> an array</w:t>
      </w:r>
    </w:p>
    <w:p w:rsidR="5EA10E28" w:rsidP="21C863CE" w:rsidRDefault="5EA10E28" w14:paraId="3373C365" w14:textId="14D5C34E">
      <w:pPr>
        <w:pStyle w:val="Heading1"/>
        <w:jc w:val="both"/>
        <w:pPrChange w:author="H Hijazi" w:date="2023-11-04T21:34:00Z" w:id="663">
          <w:pPr>
            <w:pStyle w:val="Heading1"/>
          </w:pPr>
        </w:pPrChange>
      </w:pPr>
      <w:bookmarkStart w:name="_Toc1824008796" w:id="664"/>
      <w:bookmarkStart w:name="_Toc473757995" w:id="2089199422"/>
      <w:r w:rsidR="21C863CE">
        <w:rPr/>
        <w:t>Detailed test data</w:t>
      </w:r>
      <w:bookmarkEnd w:id="664"/>
      <w:bookmarkEnd w:id="2089199422"/>
    </w:p>
    <w:p w:rsidR="5EA10E28" w:rsidRDefault="5EA10E28" w14:paraId="49FC3CB9" w14:textId="28C98CF3">
      <w:pPr>
        <w:jc w:val="both"/>
        <w:pPrChange w:author="H Hijazi" w:date="2023-11-04T21:34:00Z" w:id="665">
          <w:pPr/>
        </w:pPrChange>
      </w:pPr>
    </w:p>
    <w:tbl>
      <w:tblPr>
        <w:tblStyle w:val="TableGridLight"/>
        <w:tblW w:w="9124" w:type="dxa"/>
        <w:tblLayout w:type="fixed"/>
        <w:tblLook w:val="06A0" w:firstRow="1" w:lastRow="0" w:firstColumn="1" w:lastColumn="0" w:noHBand="1" w:noVBand="1"/>
      </w:tblPr>
      <w:tblGrid>
        <w:gridCol w:w="3450"/>
        <w:gridCol w:w="2580"/>
        <w:gridCol w:w="1503"/>
        <w:gridCol w:w="1591"/>
      </w:tblGrid>
      <w:tr w:rsidR="5EA10E28" w:rsidTr="21C863CE" w14:paraId="4A7B061C" w14:textId="77777777">
        <w:trPr>
          <w:trHeight w:val="300"/>
        </w:trPr>
        <w:tc>
          <w:tcPr>
            <w:tcW w:w="3450" w:type="dxa"/>
            <w:tcMar/>
          </w:tcPr>
          <w:p w:rsidR="5EA10E28" w:rsidRDefault="5EA10E28" w14:paraId="0EFE0DC9" w14:textId="483DCE22">
            <w:pPr>
              <w:jc w:val="both"/>
              <w:rPr>
                <w:b/>
                <w:bCs/>
              </w:rPr>
              <w:pPrChange w:author="H Hijazi" w:date="2023-11-04T21:34:00Z" w:id="666">
                <w:pPr/>
              </w:pPrChange>
            </w:pPr>
            <w:r w:rsidRPr="5EA10E28">
              <w:rPr>
                <w:b/>
                <w:bCs/>
              </w:rPr>
              <w:t>Attribute</w:t>
            </w:r>
          </w:p>
          <w:p w:rsidR="5EA10E28" w:rsidRDefault="5EA10E28" w14:paraId="796A783A" w14:textId="7F6BB781">
            <w:pPr>
              <w:jc w:val="both"/>
              <w:rPr>
                <w:b/>
                <w:bCs/>
              </w:rPr>
              <w:pPrChange w:author="H Hijazi" w:date="2023-11-04T21:34:00Z" w:id="667">
                <w:pPr/>
              </w:pPrChange>
            </w:pPr>
            <w:r w:rsidRPr="5EA10E28">
              <w:rPr>
                <w:b/>
                <w:bCs/>
              </w:rPr>
              <w:t>Name</w:t>
            </w:r>
          </w:p>
        </w:tc>
        <w:tc>
          <w:tcPr>
            <w:tcW w:w="2580" w:type="dxa"/>
            <w:tcMar/>
          </w:tcPr>
          <w:p w:rsidR="5EA10E28" w:rsidP="0436316A" w:rsidRDefault="5EA10E28" w14:paraId="471B6B9F" w14:textId="1F41A2B3">
            <w:pPr>
              <w:jc w:val="both"/>
              <w:rPr>
                <w:b w:val="1"/>
                <w:bCs w:val="1"/>
              </w:rPr>
              <w:pPrChange w:author="H Hijazi" w:date="2023-11-04T21:34:00Z" w:id="668">
                <w:pPr/>
              </w:pPrChange>
            </w:pPr>
            <w:r w:rsidRPr="0436316A" w:rsidR="0436316A">
              <w:rPr>
                <w:b w:val="1"/>
                <w:bCs w:val="1"/>
              </w:rPr>
              <w:t>Valid data example(s)</w:t>
            </w:r>
          </w:p>
        </w:tc>
        <w:tc>
          <w:tcPr>
            <w:tcW w:w="1503" w:type="dxa"/>
            <w:tcMar/>
          </w:tcPr>
          <w:p w:rsidR="5EA10E28" w:rsidRDefault="5EA10E28" w14:paraId="2F9FB227" w14:textId="44CB95B8">
            <w:pPr>
              <w:jc w:val="both"/>
              <w:rPr>
                <w:b/>
                <w:bCs/>
              </w:rPr>
              <w:pPrChange w:author="H Hijazi" w:date="2023-11-04T21:34:00Z" w:id="669">
                <w:pPr/>
              </w:pPrChange>
            </w:pPr>
            <w:r w:rsidRPr="5EA10E28">
              <w:rPr>
                <w:b/>
                <w:bCs/>
              </w:rPr>
              <w:t>Invalid data example(s)</w:t>
            </w:r>
          </w:p>
        </w:tc>
        <w:tc>
          <w:tcPr>
            <w:tcW w:w="1591" w:type="dxa"/>
            <w:tcMar/>
          </w:tcPr>
          <w:p w:rsidR="5EA10E28" w:rsidRDefault="5EA10E28" w14:paraId="556D4995" w14:textId="0A33A92D">
            <w:pPr>
              <w:jc w:val="both"/>
              <w:rPr>
                <w:b/>
                <w:bCs/>
              </w:rPr>
              <w:pPrChange w:author="H Hijazi" w:date="2023-11-04T21:34:00Z" w:id="670">
                <w:pPr/>
              </w:pPrChange>
            </w:pPr>
            <w:r w:rsidRPr="5EA10E28">
              <w:rPr>
                <w:b/>
                <w:bCs/>
              </w:rPr>
              <w:t>Boundary data example(s)</w:t>
            </w:r>
          </w:p>
        </w:tc>
      </w:tr>
      <w:tr w:rsidR="5EA10E28" w:rsidTr="21C863CE" w14:paraId="1DCA41F2" w14:textId="77777777">
        <w:trPr>
          <w:trHeight w:val="300"/>
        </w:trPr>
        <w:tc>
          <w:tcPr>
            <w:tcW w:w="3450" w:type="dxa"/>
            <w:tcMar/>
          </w:tcPr>
          <w:p w:rsidR="5EA10E28" w:rsidRDefault="5EA10E28" w14:paraId="77745DE3" w14:textId="77464661">
            <w:pPr>
              <w:jc w:val="both"/>
              <w:pPrChange w:author="H Hijazi" w:date="2023-11-04T21:34:00Z" w:id="671">
                <w:pPr/>
              </w:pPrChange>
            </w:pPr>
            <w:r>
              <w:t>Exercise_ID</w:t>
            </w:r>
          </w:p>
        </w:tc>
        <w:tc>
          <w:tcPr>
            <w:tcW w:w="2580" w:type="dxa"/>
            <w:tcMar/>
          </w:tcPr>
          <w:p w:rsidR="5EA10E28" w:rsidRDefault="5EA10E28" w14:paraId="33D477A4" w14:textId="6FB8874D">
            <w:pPr>
              <w:jc w:val="both"/>
              <w:pPrChange w:author="H Hijazi" w:date="2023-11-04T21:34:00Z" w:id="672">
                <w:pPr/>
              </w:pPrChange>
            </w:pPr>
            <w:r>
              <w:t>3</w:t>
            </w:r>
          </w:p>
        </w:tc>
        <w:tc>
          <w:tcPr>
            <w:tcW w:w="1503" w:type="dxa"/>
            <w:tcMar/>
          </w:tcPr>
          <w:p w:rsidR="5EA10E28" w:rsidRDefault="5EA10E28" w14:paraId="19E70E06" w14:textId="62D1F2F8">
            <w:pPr>
              <w:jc w:val="both"/>
              <w:pPrChange w:author="H Hijazi" w:date="2023-11-04T21:34:00Z" w:id="673">
                <w:pPr/>
              </w:pPrChange>
            </w:pPr>
            <w:r>
              <w:t>-6, True, “Hello”,17.5</w:t>
            </w:r>
          </w:p>
        </w:tc>
        <w:tc>
          <w:tcPr>
            <w:tcW w:w="1591" w:type="dxa"/>
            <w:tcMar/>
          </w:tcPr>
          <w:p w:rsidR="5EA10E28" w:rsidRDefault="5EA10E28" w14:paraId="4CD1151D" w14:textId="55F0C51A">
            <w:pPr>
              <w:jc w:val="both"/>
              <w:pPrChange w:author="H Hijazi" w:date="2023-11-04T21:34:00Z" w:id="674">
                <w:pPr/>
              </w:pPrChange>
            </w:pPr>
            <w:r>
              <w:t>0</w:t>
            </w:r>
          </w:p>
        </w:tc>
      </w:tr>
      <w:tr w:rsidR="5EA10E28" w:rsidTr="21C863CE" w14:paraId="6CB3F1C7" w14:textId="77777777">
        <w:trPr>
          <w:trHeight w:val="300"/>
        </w:trPr>
        <w:tc>
          <w:tcPr>
            <w:tcW w:w="3450" w:type="dxa"/>
            <w:tcMar/>
          </w:tcPr>
          <w:p w:rsidR="5EA10E28" w:rsidRDefault="5EA10E28" w14:paraId="6366CED1" w14:textId="33542682">
            <w:pPr>
              <w:jc w:val="both"/>
              <w:pPrChange w:author="H Hijazi" w:date="2023-11-04T21:34:00Z" w:id="675">
                <w:pPr/>
              </w:pPrChange>
            </w:pPr>
            <w:r>
              <w:t>Name</w:t>
            </w:r>
          </w:p>
        </w:tc>
        <w:tc>
          <w:tcPr>
            <w:tcW w:w="2580" w:type="dxa"/>
            <w:tcMar/>
          </w:tcPr>
          <w:p w:rsidR="5EA10E28" w:rsidRDefault="5EA10E28" w14:paraId="21D2D218" w14:textId="481FD15A">
            <w:pPr>
              <w:jc w:val="both"/>
              <w:pPrChange w:author="H Hijazi" w:date="2023-11-04T21:34:00Z" w:id="676">
                <w:pPr/>
              </w:pPrChange>
            </w:pPr>
            <w:r>
              <w:t>“Lateral pulldown”</w:t>
            </w:r>
          </w:p>
        </w:tc>
        <w:tc>
          <w:tcPr>
            <w:tcW w:w="1503" w:type="dxa"/>
            <w:tcMar/>
          </w:tcPr>
          <w:p w:rsidR="5EA10E28" w:rsidP="0436316A" w:rsidRDefault="5EA10E28" w14:paraId="29794183" w14:textId="2C2FF84C">
            <w:pPr>
              <w:jc w:val="both"/>
              <w:pPrChange w:author="H Hijazi" w:date="2023-11-04T21:34:00Z" w:id="677">
                <w:pPr/>
              </w:pPrChange>
            </w:pPr>
            <w:r w:rsidR="0436316A">
              <w:rPr/>
              <w:t>17, True</w:t>
            </w:r>
          </w:p>
        </w:tc>
        <w:tc>
          <w:tcPr>
            <w:tcW w:w="1591" w:type="dxa"/>
            <w:tcMar/>
          </w:tcPr>
          <w:p w:rsidR="5EA10E28" w:rsidRDefault="5EA10E28" w14:paraId="36E88D0A" w14:textId="501DC480">
            <w:pPr>
              <w:jc w:val="both"/>
              <w:pPrChange w:author="H Hijazi" w:date="2023-11-04T21:34:00Z" w:id="679">
                <w:pPr/>
              </w:pPrChange>
            </w:pPr>
            <w:r>
              <w:t>"True” or “False”</w:t>
            </w:r>
          </w:p>
        </w:tc>
      </w:tr>
      <w:tr w:rsidR="5EA10E28" w:rsidTr="21C863CE" w14:paraId="52DFEFB3" w14:textId="77777777">
        <w:trPr>
          <w:trHeight w:val="300"/>
        </w:trPr>
        <w:tc>
          <w:tcPr>
            <w:tcW w:w="3450" w:type="dxa"/>
            <w:tcMar/>
          </w:tcPr>
          <w:p w:rsidR="5EA10E28" w:rsidRDefault="5EA10E28" w14:paraId="6658E7DE" w14:textId="31BDCB82">
            <w:pPr>
              <w:jc w:val="both"/>
              <w:pPrChange w:author="H Hijazi" w:date="2023-11-04T21:34:00Z" w:id="680">
                <w:pPr/>
              </w:pPrChange>
            </w:pPr>
            <w:r>
              <w:t>Reps</w:t>
            </w:r>
          </w:p>
        </w:tc>
        <w:tc>
          <w:tcPr>
            <w:tcW w:w="2580" w:type="dxa"/>
            <w:tcMar/>
          </w:tcPr>
          <w:p w:rsidR="5EA10E28" w:rsidRDefault="5EA10E28" w14:paraId="1FF79A06" w14:textId="6FB8874D">
            <w:pPr>
              <w:jc w:val="both"/>
              <w:pPrChange w:author="H Hijazi" w:date="2023-11-04T21:34:00Z" w:id="681">
                <w:pPr/>
              </w:pPrChange>
            </w:pPr>
            <w:r>
              <w:t>3</w:t>
            </w:r>
          </w:p>
        </w:tc>
        <w:tc>
          <w:tcPr>
            <w:tcW w:w="1503" w:type="dxa"/>
            <w:tcMar/>
          </w:tcPr>
          <w:p w:rsidR="5EA10E28" w:rsidRDefault="5EA10E28" w14:paraId="39F704A9" w14:textId="2BB4954D">
            <w:pPr>
              <w:jc w:val="both"/>
              <w:pPrChange w:author="H Hijazi" w:date="2023-11-04T21:34:00Z" w:id="682">
                <w:pPr/>
              </w:pPrChange>
            </w:pPr>
            <w:r>
              <w:t>-6, True, “Hello”,17.5</w:t>
            </w:r>
          </w:p>
        </w:tc>
        <w:tc>
          <w:tcPr>
            <w:tcW w:w="1591" w:type="dxa"/>
            <w:tcMar/>
          </w:tcPr>
          <w:p w:rsidR="5EA10E28" w:rsidRDefault="5EA10E28" w14:paraId="2FD931D6" w14:textId="55F0C51A">
            <w:pPr>
              <w:jc w:val="both"/>
              <w:pPrChange w:author="H Hijazi" w:date="2023-11-04T21:34:00Z" w:id="683">
                <w:pPr/>
              </w:pPrChange>
            </w:pPr>
            <w:r>
              <w:t>0</w:t>
            </w:r>
          </w:p>
        </w:tc>
      </w:tr>
      <w:tr w:rsidR="5EA10E28" w:rsidTr="21C863CE" w14:paraId="79290316" w14:textId="77777777">
        <w:trPr>
          <w:trHeight w:val="300"/>
        </w:trPr>
        <w:tc>
          <w:tcPr>
            <w:tcW w:w="3450" w:type="dxa"/>
            <w:tcMar/>
          </w:tcPr>
          <w:p w:rsidR="5EA10E28" w:rsidRDefault="5EA10E28" w14:paraId="399547A1" w14:textId="444FBA70">
            <w:pPr>
              <w:jc w:val="both"/>
              <w:pPrChange w:author="H Hijazi" w:date="2023-11-04T21:34:00Z" w:id="684">
                <w:pPr/>
              </w:pPrChange>
            </w:pPr>
            <w:r>
              <w:t>Sets</w:t>
            </w:r>
          </w:p>
        </w:tc>
        <w:tc>
          <w:tcPr>
            <w:tcW w:w="2580" w:type="dxa"/>
            <w:tcMar/>
          </w:tcPr>
          <w:p w:rsidR="5EA10E28" w:rsidRDefault="5EA10E28" w14:paraId="56D6C9AE" w14:textId="6FB8874D">
            <w:pPr>
              <w:jc w:val="both"/>
              <w:pPrChange w:author="H Hijazi" w:date="2023-11-04T21:34:00Z" w:id="685">
                <w:pPr/>
              </w:pPrChange>
            </w:pPr>
            <w:r>
              <w:t>3</w:t>
            </w:r>
          </w:p>
        </w:tc>
        <w:tc>
          <w:tcPr>
            <w:tcW w:w="1503" w:type="dxa"/>
            <w:tcMar/>
          </w:tcPr>
          <w:p w:rsidR="5EA10E28" w:rsidRDefault="5EA10E28" w14:paraId="2B871BC5" w14:textId="1A17FFE1">
            <w:pPr>
              <w:jc w:val="both"/>
              <w:pPrChange w:author="H Hijazi" w:date="2023-11-04T21:34:00Z" w:id="686">
                <w:pPr/>
              </w:pPrChange>
            </w:pPr>
            <w:r>
              <w:t xml:space="preserve">-6, True, </w:t>
            </w:r>
            <w:r>
              <w:br/>
            </w:r>
            <w:r>
              <w:t>“Hello”,17.5</w:t>
            </w:r>
          </w:p>
        </w:tc>
        <w:tc>
          <w:tcPr>
            <w:tcW w:w="1591" w:type="dxa"/>
            <w:tcMar/>
          </w:tcPr>
          <w:p w:rsidR="5EA10E28" w:rsidRDefault="5EA10E28" w14:paraId="4F06AED6" w14:textId="55F0C51A">
            <w:pPr>
              <w:jc w:val="both"/>
              <w:pPrChange w:author="H Hijazi" w:date="2023-11-04T21:34:00Z" w:id="687">
                <w:pPr/>
              </w:pPrChange>
            </w:pPr>
            <w:r>
              <w:t>0</w:t>
            </w:r>
          </w:p>
        </w:tc>
      </w:tr>
      <w:tr w:rsidR="5EA10E28" w:rsidTr="21C863CE" w14:paraId="55777B9A" w14:textId="77777777">
        <w:trPr>
          <w:trHeight w:val="300"/>
        </w:trPr>
        <w:tc>
          <w:tcPr>
            <w:tcW w:w="3450" w:type="dxa"/>
            <w:tcMar/>
          </w:tcPr>
          <w:p w:rsidR="5EA10E28" w:rsidRDefault="5EA10E28" w14:paraId="437061DD" w14:textId="04CDE8A7">
            <w:pPr>
              <w:jc w:val="both"/>
              <w:pPrChange w:author="H Hijazi" w:date="2023-11-04T21:34:00Z" w:id="688">
                <w:pPr/>
              </w:pPrChange>
            </w:pPr>
            <w:r>
              <w:t>Equipment</w:t>
            </w:r>
          </w:p>
        </w:tc>
        <w:tc>
          <w:tcPr>
            <w:tcW w:w="2580" w:type="dxa"/>
            <w:tcMar/>
          </w:tcPr>
          <w:p w:rsidR="5EA10E28" w:rsidRDefault="5EA10E28" w14:paraId="4A3889FE" w14:textId="2C58751A">
            <w:pPr>
              <w:jc w:val="both"/>
              <w:pPrChange w:author="H Hijazi" w:date="2023-11-04T21:34:00Z" w:id="689">
                <w:pPr/>
              </w:pPrChange>
            </w:pPr>
            <w:r>
              <w:t>Barbell</w:t>
            </w:r>
          </w:p>
        </w:tc>
        <w:tc>
          <w:tcPr>
            <w:tcW w:w="1503" w:type="dxa"/>
            <w:tcMar/>
          </w:tcPr>
          <w:p w:rsidR="5EA10E28" w:rsidP="0436316A" w:rsidRDefault="5EA10E28" w14:paraId="176145F4" w14:textId="6239D147">
            <w:pPr>
              <w:jc w:val="both"/>
              <w:pPrChange w:author="H Hijazi" w:date="2023-11-04T21:34:00Z" w:id="690">
                <w:pPr/>
              </w:pPrChange>
            </w:pPr>
            <w:r w:rsidR="0436316A">
              <w:rPr/>
              <w:t>True,</w:t>
            </w:r>
            <w:r w:rsidR="0436316A">
              <w:rPr/>
              <w:t>17, -</w:t>
            </w:r>
            <w:r w:rsidR="0436316A">
              <w:rPr/>
              <w:t>5,17.8</w:t>
            </w:r>
          </w:p>
        </w:tc>
        <w:tc>
          <w:tcPr>
            <w:tcW w:w="1591" w:type="dxa"/>
            <w:tcMar/>
          </w:tcPr>
          <w:p w:rsidR="5EA10E28" w:rsidRDefault="5EA10E28" w14:paraId="14BC2867" w14:textId="569D1819">
            <w:pPr>
              <w:jc w:val="both"/>
              <w:pPrChange w:author="H Hijazi" w:date="2023-11-04T21:34:00Z" w:id="692">
                <w:pPr/>
              </w:pPrChange>
            </w:pPr>
            <w:r>
              <w:t>"True” or “False”</w:t>
            </w:r>
          </w:p>
        </w:tc>
      </w:tr>
      <w:tr w:rsidR="5EA10E28" w:rsidTr="21C863CE" w14:paraId="78DBA572" w14:textId="77777777">
        <w:trPr>
          <w:trHeight w:val="300"/>
        </w:trPr>
        <w:tc>
          <w:tcPr>
            <w:tcW w:w="3450" w:type="dxa"/>
            <w:tcMar/>
          </w:tcPr>
          <w:p w:rsidR="5EA10E28" w:rsidRDefault="5EA10E28" w14:paraId="6CF57174" w14:textId="1887CC24">
            <w:pPr>
              <w:jc w:val="both"/>
              <w:pPrChange w:author="H Hijazi" w:date="2023-11-04T21:34:00Z" w:id="693">
                <w:pPr/>
              </w:pPrChange>
            </w:pPr>
            <w:r>
              <w:t>Difficulty</w:t>
            </w:r>
          </w:p>
        </w:tc>
        <w:tc>
          <w:tcPr>
            <w:tcW w:w="2580" w:type="dxa"/>
            <w:tcMar/>
          </w:tcPr>
          <w:p w:rsidR="5EA10E28" w:rsidRDefault="5EA10E28" w14:paraId="1C7A86B0" w14:textId="3A317201">
            <w:pPr>
              <w:jc w:val="both"/>
              <w:pPrChange w:author="H Hijazi" w:date="2023-11-04T21:34:00Z" w:id="694">
                <w:pPr/>
              </w:pPrChange>
            </w:pPr>
            <w:r>
              <w:t>Beginner</w:t>
            </w:r>
          </w:p>
        </w:tc>
        <w:tc>
          <w:tcPr>
            <w:tcW w:w="1503" w:type="dxa"/>
            <w:tcMar/>
          </w:tcPr>
          <w:p w:rsidR="5EA10E28" w:rsidRDefault="5EA10E28" w14:paraId="5DE00CC7" w14:textId="74F35C10">
            <w:pPr>
              <w:jc w:val="both"/>
              <w:pPrChange w:author="H Hijazi" w:date="2023-11-04T21:34:00Z" w:id="695">
                <w:pPr/>
              </w:pPrChange>
            </w:pPr>
            <w:r>
              <w:t>True,17, -5,17.8</w:t>
            </w:r>
          </w:p>
        </w:tc>
        <w:tc>
          <w:tcPr>
            <w:tcW w:w="1591" w:type="dxa"/>
            <w:tcMar/>
          </w:tcPr>
          <w:p w:rsidR="5EA10E28" w:rsidRDefault="5EA10E28" w14:paraId="53C5F74F" w14:textId="569D1819">
            <w:pPr>
              <w:jc w:val="both"/>
              <w:pPrChange w:author="H Hijazi" w:date="2023-11-04T21:34:00Z" w:id="696">
                <w:pPr/>
              </w:pPrChange>
            </w:pPr>
            <w:r>
              <w:t>"True” or “False”</w:t>
            </w:r>
          </w:p>
        </w:tc>
      </w:tr>
      <w:tr w:rsidR="5EA10E28" w:rsidTr="21C863CE" w14:paraId="38E1332B" w14:textId="77777777">
        <w:trPr>
          <w:trHeight w:val="300"/>
        </w:trPr>
        <w:tc>
          <w:tcPr>
            <w:tcW w:w="3450" w:type="dxa"/>
            <w:tcMar/>
          </w:tcPr>
          <w:p w:rsidR="5EA10E28" w:rsidRDefault="5EA10E28" w14:paraId="6FB1B121" w14:textId="0948ECDA">
            <w:pPr>
              <w:jc w:val="both"/>
              <w:pPrChange w:author="H Hijazi" w:date="2023-11-04T21:34:00Z" w:id="697">
                <w:pPr/>
              </w:pPrChange>
            </w:pPr>
            <w:r>
              <w:t>Muscle</w:t>
            </w:r>
          </w:p>
        </w:tc>
        <w:tc>
          <w:tcPr>
            <w:tcW w:w="2580" w:type="dxa"/>
            <w:tcMar/>
          </w:tcPr>
          <w:p w:rsidR="5EA10E28" w:rsidRDefault="5EA10E28" w14:paraId="04347D66" w14:textId="274C3DE5">
            <w:pPr>
              <w:jc w:val="both"/>
              <w:pPrChange w:author="H Hijazi" w:date="2023-11-04T21:34:00Z" w:id="698">
                <w:pPr/>
              </w:pPrChange>
            </w:pPr>
            <w:r>
              <w:t>Glutes</w:t>
            </w:r>
          </w:p>
        </w:tc>
        <w:tc>
          <w:tcPr>
            <w:tcW w:w="1503" w:type="dxa"/>
            <w:tcMar/>
          </w:tcPr>
          <w:p w:rsidR="5EA10E28" w:rsidRDefault="5EA10E28" w14:paraId="692839E4" w14:textId="52C745D8">
            <w:pPr>
              <w:jc w:val="both"/>
              <w:pPrChange w:author="H Hijazi" w:date="2023-11-04T21:34:00Z" w:id="699">
                <w:pPr/>
              </w:pPrChange>
            </w:pPr>
            <w:r>
              <w:t>True,17, -5,17.8</w:t>
            </w:r>
          </w:p>
        </w:tc>
        <w:tc>
          <w:tcPr>
            <w:tcW w:w="1591" w:type="dxa"/>
            <w:tcMar/>
          </w:tcPr>
          <w:p w:rsidR="5EA10E28" w:rsidRDefault="5EA10E28" w14:paraId="15C08091" w14:textId="569D1819">
            <w:pPr>
              <w:jc w:val="both"/>
              <w:pPrChange w:author="H Hijazi" w:date="2023-11-04T21:34:00Z" w:id="700">
                <w:pPr/>
              </w:pPrChange>
            </w:pPr>
            <w:r>
              <w:t>"True” or “False”</w:t>
            </w:r>
          </w:p>
        </w:tc>
      </w:tr>
      <w:tr w:rsidR="5EA10E28" w:rsidTr="21C863CE" w14:paraId="291B9B0F" w14:textId="77777777">
        <w:trPr>
          <w:trHeight w:val="300"/>
        </w:trPr>
        <w:tc>
          <w:tcPr>
            <w:tcW w:w="3450" w:type="dxa"/>
            <w:tcMar/>
          </w:tcPr>
          <w:p w:rsidR="5EA10E28" w:rsidRDefault="5EA10E28" w14:paraId="2FAC5511" w14:textId="3DEBFCDD">
            <w:pPr>
              <w:jc w:val="both"/>
              <w:pPrChange w:author="H Hijazi" w:date="2023-11-04T21:34:00Z" w:id="701">
                <w:pPr/>
              </w:pPrChange>
            </w:pPr>
            <w:r>
              <w:t>How difficult it felt</w:t>
            </w:r>
          </w:p>
        </w:tc>
        <w:tc>
          <w:tcPr>
            <w:tcW w:w="2580" w:type="dxa"/>
            <w:tcMar/>
          </w:tcPr>
          <w:p w:rsidR="5EA10E28" w:rsidRDefault="5EA10E28" w14:paraId="074D274B" w14:textId="6FB8874D">
            <w:pPr>
              <w:jc w:val="both"/>
              <w:pPrChange w:author="H Hijazi" w:date="2023-11-04T21:34:00Z" w:id="702">
                <w:pPr/>
              </w:pPrChange>
            </w:pPr>
            <w:r>
              <w:t>3</w:t>
            </w:r>
          </w:p>
        </w:tc>
        <w:tc>
          <w:tcPr>
            <w:tcW w:w="1503" w:type="dxa"/>
            <w:tcMar/>
          </w:tcPr>
          <w:p w:rsidR="5EA10E28" w:rsidRDefault="5EA10E28" w14:paraId="4A3D8E29" w14:textId="55E765C6">
            <w:pPr>
              <w:jc w:val="both"/>
              <w:pPrChange w:author="H Hijazi" w:date="2023-11-04T21:34:00Z" w:id="703">
                <w:pPr/>
              </w:pPrChange>
            </w:pPr>
            <w:r>
              <w:t>-6, True, “Hello”,17.5</w:t>
            </w:r>
          </w:p>
        </w:tc>
        <w:tc>
          <w:tcPr>
            <w:tcW w:w="1591" w:type="dxa"/>
            <w:tcMar/>
          </w:tcPr>
          <w:p w:rsidR="5EA10E28" w:rsidRDefault="5EA10E28" w14:paraId="5892C984" w14:textId="55F0C51A">
            <w:pPr>
              <w:jc w:val="both"/>
              <w:pPrChange w:author="H Hijazi" w:date="2023-11-04T21:34:00Z" w:id="704">
                <w:pPr/>
              </w:pPrChange>
            </w:pPr>
            <w:r>
              <w:t>0</w:t>
            </w:r>
          </w:p>
        </w:tc>
      </w:tr>
      <w:tr w:rsidR="5EA10E28" w:rsidTr="21C863CE" w14:paraId="5B432AE1" w14:textId="77777777">
        <w:trPr>
          <w:trHeight w:val="300"/>
        </w:trPr>
        <w:tc>
          <w:tcPr>
            <w:tcW w:w="3450" w:type="dxa"/>
            <w:tcMar/>
          </w:tcPr>
          <w:p w:rsidR="5EA10E28" w:rsidRDefault="5EA10E28" w14:paraId="58C36122" w14:textId="729B1271">
            <w:pPr>
              <w:jc w:val="both"/>
              <w:pPrChange w:author="H Hijazi" w:date="2023-11-04T21:34:00Z" w:id="705">
                <w:pPr/>
              </w:pPrChange>
            </w:pPr>
            <w:r>
              <w:t>Enjoyable</w:t>
            </w:r>
          </w:p>
        </w:tc>
        <w:tc>
          <w:tcPr>
            <w:tcW w:w="2580" w:type="dxa"/>
            <w:tcMar/>
          </w:tcPr>
          <w:p w:rsidR="5EA10E28" w:rsidRDefault="5EA10E28" w14:paraId="1638026D" w14:textId="6FB8874D">
            <w:pPr>
              <w:jc w:val="both"/>
              <w:pPrChange w:author="H Hijazi" w:date="2023-11-04T21:34:00Z" w:id="706">
                <w:pPr/>
              </w:pPrChange>
            </w:pPr>
            <w:r>
              <w:t>3</w:t>
            </w:r>
          </w:p>
        </w:tc>
        <w:tc>
          <w:tcPr>
            <w:tcW w:w="1503" w:type="dxa"/>
            <w:tcMar/>
          </w:tcPr>
          <w:p w:rsidR="5EA10E28" w:rsidRDefault="5EA10E28" w14:paraId="625A4719" w14:textId="56EE1B8A">
            <w:pPr>
              <w:jc w:val="both"/>
              <w:pPrChange w:author="H Hijazi" w:date="2023-11-04T21:34:00Z" w:id="707">
                <w:pPr/>
              </w:pPrChange>
            </w:pPr>
            <w:r>
              <w:t>-6, True, “Hello”,17.5</w:t>
            </w:r>
          </w:p>
        </w:tc>
        <w:tc>
          <w:tcPr>
            <w:tcW w:w="1591" w:type="dxa"/>
            <w:tcMar/>
          </w:tcPr>
          <w:p w:rsidR="5EA10E28" w:rsidRDefault="5EA10E28" w14:paraId="7738A044" w14:textId="55F0C51A">
            <w:pPr>
              <w:jc w:val="both"/>
              <w:pPrChange w:author="H Hijazi" w:date="2023-11-04T21:34:00Z" w:id="708">
                <w:pPr/>
              </w:pPrChange>
            </w:pPr>
            <w:r>
              <w:t>0</w:t>
            </w:r>
          </w:p>
        </w:tc>
      </w:tr>
      <w:tr w:rsidR="5EA10E28" w:rsidTr="21C863CE" w14:paraId="702380A5" w14:textId="77777777">
        <w:trPr>
          <w:trHeight w:val="300"/>
        </w:trPr>
        <w:tc>
          <w:tcPr>
            <w:tcW w:w="3450" w:type="dxa"/>
            <w:tcMar/>
          </w:tcPr>
          <w:p w:rsidR="5EA10E28" w:rsidP="21C863CE" w:rsidRDefault="5EA10E28" w14:paraId="35F5B261" w14:textId="43DD121C">
            <w:pPr>
              <w:jc w:val="both"/>
              <w:pPrChange w:author="H Hijazi" w:date="2023-11-04T21:34:00Z" w:id="709">
                <w:pPr/>
              </w:pPrChange>
            </w:pPr>
            <w:r w:rsidR="21C863CE">
              <w:rPr/>
              <w:t>Number_of_exercises_completed</w:t>
            </w:r>
          </w:p>
        </w:tc>
        <w:tc>
          <w:tcPr>
            <w:tcW w:w="2580" w:type="dxa"/>
            <w:tcMar/>
          </w:tcPr>
          <w:p w:rsidR="5EA10E28" w:rsidRDefault="5EA10E28" w14:paraId="7BAD5943" w14:textId="6FB8874D">
            <w:pPr>
              <w:jc w:val="both"/>
              <w:pPrChange w:author="H Hijazi" w:date="2023-11-04T21:34:00Z" w:id="710">
                <w:pPr/>
              </w:pPrChange>
            </w:pPr>
            <w:r>
              <w:t>3</w:t>
            </w:r>
          </w:p>
        </w:tc>
        <w:tc>
          <w:tcPr>
            <w:tcW w:w="1503" w:type="dxa"/>
            <w:tcMar/>
          </w:tcPr>
          <w:p w:rsidR="5EA10E28" w:rsidRDefault="5EA10E28" w14:paraId="36E1062E" w14:textId="6EEB5B25">
            <w:pPr>
              <w:jc w:val="both"/>
              <w:pPrChange w:author="H Hijazi" w:date="2023-11-04T21:34:00Z" w:id="711">
                <w:pPr/>
              </w:pPrChange>
            </w:pPr>
            <w:r>
              <w:t>-6, True, “Hello”,17.5</w:t>
            </w:r>
          </w:p>
        </w:tc>
        <w:tc>
          <w:tcPr>
            <w:tcW w:w="1591" w:type="dxa"/>
            <w:tcMar/>
          </w:tcPr>
          <w:p w:rsidR="5EA10E28" w:rsidRDefault="5EA10E28" w14:paraId="7E529833" w14:textId="55F0C51A">
            <w:pPr>
              <w:jc w:val="both"/>
              <w:pPrChange w:author="H Hijazi" w:date="2023-11-04T21:34:00Z" w:id="712">
                <w:pPr/>
              </w:pPrChange>
            </w:pPr>
            <w:r>
              <w:t>0</w:t>
            </w:r>
          </w:p>
        </w:tc>
      </w:tr>
      <w:tr w:rsidR="5EA10E28" w:rsidTr="21C863CE" w14:paraId="13B2C6E3" w14:textId="77777777">
        <w:trPr>
          <w:trHeight w:val="300"/>
        </w:trPr>
        <w:tc>
          <w:tcPr>
            <w:tcW w:w="3450" w:type="dxa"/>
            <w:tcMar/>
          </w:tcPr>
          <w:p w:rsidR="5EA10E28" w:rsidP="0D6F0414" w:rsidRDefault="5EA10E28" w14:paraId="1580C47E" w14:textId="5D3FA4CD">
            <w:pPr>
              <w:jc w:val="both"/>
              <w:pPrChange w:author="H Hijazi" w:date="2023-11-04T21:34:00Z" w:id="713">
                <w:pPr/>
              </w:pPrChange>
            </w:pPr>
            <w:r w:rsidR="0D6F0414">
              <w:rPr/>
              <w:t>Workout_ID</w:t>
            </w:r>
          </w:p>
        </w:tc>
        <w:tc>
          <w:tcPr>
            <w:tcW w:w="2580" w:type="dxa"/>
            <w:tcMar/>
          </w:tcPr>
          <w:p w:rsidR="5EA10E28" w:rsidRDefault="5EA10E28" w14:paraId="6E80FD4B" w14:textId="6FB8874D">
            <w:pPr>
              <w:jc w:val="both"/>
              <w:pPrChange w:author="H Hijazi" w:date="2023-11-04T21:34:00Z" w:id="714">
                <w:pPr/>
              </w:pPrChange>
            </w:pPr>
            <w:r>
              <w:t>3</w:t>
            </w:r>
          </w:p>
        </w:tc>
        <w:tc>
          <w:tcPr>
            <w:tcW w:w="1503" w:type="dxa"/>
            <w:tcMar/>
          </w:tcPr>
          <w:p w:rsidR="5EA10E28" w:rsidRDefault="5EA10E28" w14:paraId="66DD12FF" w14:textId="6C4BF037">
            <w:pPr>
              <w:jc w:val="both"/>
              <w:pPrChange w:author="H Hijazi" w:date="2023-11-04T21:34:00Z" w:id="715">
                <w:pPr/>
              </w:pPrChange>
            </w:pPr>
            <w:r>
              <w:t>-6, True, “Hello”,17.5</w:t>
            </w:r>
          </w:p>
        </w:tc>
        <w:tc>
          <w:tcPr>
            <w:tcW w:w="1591" w:type="dxa"/>
            <w:tcMar/>
          </w:tcPr>
          <w:p w:rsidR="5EA10E28" w:rsidRDefault="5EA10E28" w14:paraId="53E877DD" w14:textId="55F0C51A">
            <w:pPr>
              <w:jc w:val="both"/>
              <w:pPrChange w:author="H Hijazi" w:date="2023-11-04T21:34:00Z" w:id="716">
                <w:pPr/>
              </w:pPrChange>
            </w:pPr>
            <w:r>
              <w:t>0</w:t>
            </w:r>
          </w:p>
        </w:tc>
      </w:tr>
      <w:tr w:rsidR="5EA10E28" w:rsidTr="21C863CE" w14:paraId="0F7A73E3" w14:textId="77777777">
        <w:trPr>
          <w:trHeight w:val="300"/>
        </w:trPr>
        <w:tc>
          <w:tcPr>
            <w:tcW w:w="3450" w:type="dxa"/>
            <w:tcMar/>
          </w:tcPr>
          <w:p w:rsidR="5EA10E28" w:rsidRDefault="5EA10E28" w14:paraId="6E8DF459" w14:textId="7ED2C170">
            <w:pPr>
              <w:jc w:val="both"/>
              <w:pPrChange w:author="H Hijazi" w:date="2023-11-04T21:34:00Z" w:id="717">
                <w:pPr/>
              </w:pPrChange>
            </w:pPr>
            <w:proofErr w:type="spellStart"/>
            <w:r>
              <w:t>Workout_ID</w:t>
            </w:r>
            <w:proofErr w:type="spellEnd"/>
          </w:p>
        </w:tc>
        <w:tc>
          <w:tcPr>
            <w:tcW w:w="2580" w:type="dxa"/>
            <w:tcMar/>
          </w:tcPr>
          <w:p w:rsidR="5EA10E28" w:rsidRDefault="5EA10E28" w14:paraId="276F2A4C" w14:textId="6FB8874D">
            <w:pPr>
              <w:jc w:val="both"/>
              <w:pPrChange w:author="H Hijazi" w:date="2023-11-04T21:34:00Z" w:id="718">
                <w:pPr/>
              </w:pPrChange>
            </w:pPr>
            <w:r>
              <w:t>3</w:t>
            </w:r>
          </w:p>
        </w:tc>
        <w:tc>
          <w:tcPr>
            <w:tcW w:w="1503" w:type="dxa"/>
            <w:tcMar/>
          </w:tcPr>
          <w:p w:rsidR="5EA10E28" w:rsidRDefault="5EA10E28" w14:paraId="58A84E13" w14:textId="197BF053">
            <w:pPr>
              <w:jc w:val="both"/>
              <w:pPrChange w:author="H Hijazi" w:date="2023-11-04T21:34:00Z" w:id="719">
                <w:pPr/>
              </w:pPrChange>
            </w:pPr>
            <w:r>
              <w:t>-6, True, “Hello”,17.5</w:t>
            </w:r>
          </w:p>
        </w:tc>
        <w:tc>
          <w:tcPr>
            <w:tcW w:w="1591" w:type="dxa"/>
            <w:tcMar/>
          </w:tcPr>
          <w:p w:rsidR="5EA10E28" w:rsidRDefault="5EA10E28" w14:paraId="4C5BBDF0" w14:textId="55F0C51A">
            <w:pPr>
              <w:jc w:val="both"/>
              <w:pPrChange w:author="H Hijazi" w:date="2023-11-04T21:34:00Z" w:id="720">
                <w:pPr/>
              </w:pPrChange>
            </w:pPr>
            <w:r>
              <w:t>0</w:t>
            </w:r>
          </w:p>
        </w:tc>
      </w:tr>
      <w:tr w:rsidR="5EA10E28" w:rsidTr="21C863CE" w14:paraId="6819CE4E" w14:textId="77777777">
        <w:trPr>
          <w:trHeight w:val="300"/>
        </w:trPr>
        <w:tc>
          <w:tcPr>
            <w:tcW w:w="3450" w:type="dxa"/>
            <w:tcMar/>
          </w:tcPr>
          <w:p w:rsidR="5EA10E28" w:rsidRDefault="5EA10E28" w14:paraId="001B01E3" w14:textId="4753AAEB">
            <w:pPr>
              <w:jc w:val="both"/>
              <w:pPrChange w:author="H Hijazi" w:date="2023-11-04T21:34:00Z" w:id="721">
                <w:pPr/>
              </w:pPrChange>
            </w:pPr>
            <w:r>
              <w:t>Name</w:t>
            </w:r>
          </w:p>
        </w:tc>
        <w:tc>
          <w:tcPr>
            <w:tcW w:w="2580" w:type="dxa"/>
            <w:tcMar/>
          </w:tcPr>
          <w:p w:rsidR="5EA10E28" w:rsidRDefault="5EA10E28" w14:paraId="2EFEFED3" w14:textId="6A57E3D6">
            <w:pPr>
              <w:jc w:val="both"/>
              <w:pPrChange w:author="H Hijazi" w:date="2023-11-04T21:34:00Z" w:id="722">
                <w:pPr/>
              </w:pPrChange>
            </w:pPr>
          </w:p>
        </w:tc>
        <w:tc>
          <w:tcPr>
            <w:tcW w:w="1503" w:type="dxa"/>
            <w:tcMar/>
          </w:tcPr>
          <w:p w:rsidR="5EA10E28" w:rsidRDefault="5EA10E28" w14:paraId="02CF2742" w14:textId="16512573">
            <w:pPr>
              <w:jc w:val="both"/>
              <w:pPrChange w:author="H Hijazi" w:date="2023-11-04T21:34:00Z" w:id="723">
                <w:pPr/>
              </w:pPrChange>
            </w:pPr>
          </w:p>
        </w:tc>
        <w:tc>
          <w:tcPr>
            <w:tcW w:w="1591" w:type="dxa"/>
            <w:tcMar/>
          </w:tcPr>
          <w:p w:rsidR="5EA10E28" w:rsidRDefault="5EA10E28" w14:paraId="19BCD41C" w14:textId="6805889D">
            <w:pPr>
              <w:jc w:val="both"/>
              <w:pPrChange w:author="H Hijazi" w:date="2023-11-04T21:34:00Z" w:id="724">
                <w:pPr/>
              </w:pPrChange>
            </w:pPr>
          </w:p>
        </w:tc>
      </w:tr>
      <w:tr w:rsidR="5EA10E28" w:rsidTr="21C863CE" w14:paraId="2429E265" w14:textId="77777777">
        <w:trPr>
          <w:trHeight w:val="300"/>
        </w:trPr>
        <w:tc>
          <w:tcPr>
            <w:tcW w:w="3450" w:type="dxa"/>
            <w:tcMar/>
          </w:tcPr>
          <w:p w:rsidR="5EA10E28" w:rsidP="21C863CE" w:rsidRDefault="5EA10E28" w14:paraId="7486B519" w14:textId="43DE4F54">
            <w:pPr>
              <w:jc w:val="both"/>
              <w:pPrChange w:author="H Hijazi" w:date="2023-11-04T21:34:00Z" w:id="725">
                <w:pPr/>
              </w:pPrChange>
            </w:pPr>
            <w:r w:rsidR="21C863CE">
              <w:rPr/>
              <w:t>Number_of_workouts_completed</w:t>
            </w:r>
          </w:p>
        </w:tc>
        <w:tc>
          <w:tcPr>
            <w:tcW w:w="2580" w:type="dxa"/>
            <w:tcMar/>
          </w:tcPr>
          <w:p w:rsidR="5EA10E28" w:rsidRDefault="5EA10E28" w14:paraId="4210B0D7" w14:textId="6FB8874D">
            <w:pPr>
              <w:jc w:val="both"/>
              <w:pPrChange w:author="H Hijazi" w:date="2023-11-04T21:34:00Z" w:id="726">
                <w:pPr/>
              </w:pPrChange>
            </w:pPr>
            <w:r>
              <w:t>3</w:t>
            </w:r>
          </w:p>
        </w:tc>
        <w:tc>
          <w:tcPr>
            <w:tcW w:w="1503" w:type="dxa"/>
            <w:tcMar/>
          </w:tcPr>
          <w:p w:rsidR="5EA10E28" w:rsidRDefault="5EA10E28" w14:paraId="3328EEA4" w14:textId="35D6AF35">
            <w:pPr>
              <w:jc w:val="both"/>
              <w:pPrChange w:author="H Hijazi" w:date="2023-11-04T21:34:00Z" w:id="727">
                <w:pPr/>
              </w:pPrChange>
            </w:pPr>
            <w:r>
              <w:t>-6, True, “Hello”,17.5</w:t>
            </w:r>
          </w:p>
        </w:tc>
        <w:tc>
          <w:tcPr>
            <w:tcW w:w="1591" w:type="dxa"/>
            <w:tcMar/>
          </w:tcPr>
          <w:p w:rsidR="5EA10E28" w:rsidRDefault="5EA10E28" w14:paraId="51E36CE1" w14:textId="55F0C51A">
            <w:pPr>
              <w:jc w:val="both"/>
              <w:pPrChange w:author="H Hijazi" w:date="2023-11-04T21:34:00Z" w:id="728">
                <w:pPr/>
              </w:pPrChange>
            </w:pPr>
            <w:r>
              <w:t>0</w:t>
            </w:r>
          </w:p>
        </w:tc>
      </w:tr>
      <w:tr w:rsidR="5EA10E28" w:rsidTr="21C863CE" w14:paraId="4CDCB737" w14:textId="77777777">
        <w:trPr>
          <w:trHeight w:val="300"/>
        </w:trPr>
        <w:tc>
          <w:tcPr>
            <w:tcW w:w="3450" w:type="dxa"/>
            <w:tcMar/>
          </w:tcPr>
          <w:p w:rsidR="5EA10E28" w:rsidP="21C863CE" w:rsidRDefault="5EA10E28" w14:paraId="5915F246" w14:textId="2AFF321D">
            <w:pPr>
              <w:jc w:val="both"/>
              <w:pPrChange w:author="H Hijazi" w:date="2023-11-04T21:34:00Z" w:id="729">
                <w:pPr/>
              </w:pPrChange>
            </w:pPr>
            <w:r w:rsidR="21C863CE">
              <w:rPr/>
              <w:t>Program_Routine_ID</w:t>
            </w:r>
          </w:p>
        </w:tc>
        <w:tc>
          <w:tcPr>
            <w:tcW w:w="2580" w:type="dxa"/>
            <w:tcMar/>
          </w:tcPr>
          <w:p w:rsidR="5EA10E28" w:rsidRDefault="5EA10E28" w14:paraId="1C0EFFFB" w14:textId="6FB8874D">
            <w:pPr>
              <w:jc w:val="both"/>
              <w:pPrChange w:author="H Hijazi" w:date="2023-11-04T21:34:00Z" w:id="730">
                <w:pPr/>
              </w:pPrChange>
            </w:pPr>
            <w:r>
              <w:t>3</w:t>
            </w:r>
          </w:p>
        </w:tc>
        <w:tc>
          <w:tcPr>
            <w:tcW w:w="1503" w:type="dxa"/>
            <w:tcMar/>
          </w:tcPr>
          <w:p w:rsidR="5EA10E28" w:rsidRDefault="5EA10E28" w14:paraId="62930AD7" w14:textId="6C1C8034">
            <w:pPr>
              <w:jc w:val="both"/>
              <w:pPrChange w:author="H Hijazi" w:date="2023-11-04T21:34:00Z" w:id="731">
                <w:pPr/>
              </w:pPrChange>
            </w:pPr>
            <w:r>
              <w:t>-6, True,</w:t>
            </w:r>
          </w:p>
          <w:p w:rsidR="5EA10E28" w:rsidRDefault="5EA10E28" w14:paraId="69C03F32" w14:textId="52D21E4C">
            <w:pPr>
              <w:jc w:val="both"/>
              <w:pPrChange w:author="H Hijazi" w:date="2023-11-04T21:34:00Z" w:id="732">
                <w:pPr/>
              </w:pPrChange>
            </w:pPr>
            <w:r>
              <w:t>“Hello”,17.5</w:t>
            </w:r>
          </w:p>
        </w:tc>
        <w:tc>
          <w:tcPr>
            <w:tcW w:w="1591" w:type="dxa"/>
            <w:tcMar/>
          </w:tcPr>
          <w:p w:rsidR="5EA10E28" w:rsidRDefault="5EA10E28" w14:paraId="744BC956" w14:textId="55F0C51A">
            <w:pPr>
              <w:jc w:val="both"/>
              <w:pPrChange w:author="H Hijazi" w:date="2023-11-04T21:34:00Z" w:id="733">
                <w:pPr/>
              </w:pPrChange>
            </w:pPr>
            <w:r>
              <w:t>0</w:t>
            </w:r>
          </w:p>
        </w:tc>
      </w:tr>
      <w:tr w:rsidR="5EA10E28" w:rsidTr="21C863CE" w14:paraId="6C0DFECD" w14:textId="77777777">
        <w:trPr>
          <w:trHeight w:val="300"/>
        </w:trPr>
        <w:tc>
          <w:tcPr>
            <w:tcW w:w="3450" w:type="dxa"/>
            <w:tcMar/>
          </w:tcPr>
          <w:p w:rsidR="5EA10E28" w:rsidRDefault="5EA10E28" w14:paraId="0094F661" w14:textId="2AFF321D">
            <w:pPr>
              <w:jc w:val="both"/>
              <w:pPrChange w:author="H Hijazi" w:date="2023-11-04T21:34:00Z" w:id="734">
                <w:pPr/>
              </w:pPrChange>
            </w:pPr>
            <w:proofErr w:type="spellStart"/>
            <w:r>
              <w:t>Program_Routine_ID</w:t>
            </w:r>
            <w:proofErr w:type="spellEnd"/>
          </w:p>
          <w:p w:rsidR="5EA10E28" w:rsidRDefault="5EA10E28" w14:paraId="762AD69D" w14:textId="5CD0F345">
            <w:pPr>
              <w:jc w:val="both"/>
              <w:pPrChange w:author="H Hijazi" w:date="2023-11-04T21:34:00Z" w:id="735">
                <w:pPr/>
              </w:pPrChange>
            </w:pPr>
          </w:p>
        </w:tc>
        <w:tc>
          <w:tcPr>
            <w:tcW w:w="2580" w:type="dxa"/>
            <w:tcMar/>
          </w:tcPr>
          <w:p w:rsidR="5EA10E28" w:rsidRDefault="5EA10E28" w14:paraId="126CADD7" w14:textId="6FB8874D">
            <w:pPr>
              <w:jc w:val="both"/>
              <w:pPrChange w:author="H Hijazi" w:date="2023-11-04T21:34:00Z" w:id="736">
                <w:pPr/>
              </w:pPrChange>
            </w:pPr>
            <w:r>
              <w:t>3</w:t>
            </w:r>
          </w:p>
        </w:tc>
        <w:tc>
          <w:tcPr>
            <w:tcW w:w="1503" w:type="dxa"/>
            <w:tcMar/>
          </w:tcPr>
          <w:p w:rsidR="5EA10E28" w:rsidRDefault="5EA10E28" w14:paraId="00782866" w14:textId="6FD9831F">
            <w:pPr>
              <w:jc w:val="both"/>
              <w:pPrChange w:author="H Hijazi" w:date="2023-11-04T21:34:00Z" w:id="737">
                <w:pPr/>
              </w:pPrChange>
            </w:pPr>
            <w:r>
              <w:t>-6, True, “Hello”,17.5</w:t>
            </w:r>
          </w:p>
        </w:tc>
        <w:tc>
          <w:tcPr>
            <w:tcW w:w="1591" w:type="dxa"/>
            <w:tcMar/>
          </w:tcPr>
          <w:p w:rsidR="5EA10E28" w:rsidRDefault="5EA10E28" w14:paraId="5AF65D0A" w14:textId="55F0C51A">
            <w:pPr>
              <w:jc w:val="both"/>
              <w:pPrChange w:author="H Hijazi" w:date="2023-11-04T21:34:00Z" w:id="738">
                <w:pPr/>
              </w:pPrChange>
            </w:pPr>
            <w:r>
              <w:t>0</w:t>
            </w:r>
          </w:p>
        </w:tc>
      </w:tr>
      <w:tr w:rsidR="5EA10E28" w:rsidTr="21C863CE" w14:paraId="7ACE4716" w14:textId="77777777">
        <w:trPr>
          <w:trHeight w:val="300"/>
        </w:trPr>
        <w:tc>
          <w:tcPr>
            <w:tcW w:w="3450" w:type="dxa"/>
            <w:tcMar/>
          </w:tcPr>
          <w:p w:rsidR="5EA10E28" w:rsidRDefault="5EA10E28" w14:paraId="2083AA58" w14:textId="03B6A395">
            <w:pPr>
              <w:jc w:val="both"/>
              <w:pPrChange w:author="H Hijazi" w:date="2023-11-04T21:34:00Z" w:id="739">
                <w:pPr/>
              </w:pPrChange>
            </w:pPr>
            <w:r>
              <w:t>Name</w:t>
            </w:r>
          </w:p>
        </w:tc>
        <w:tc>
          <w:tcPr>
            <w:tcW w:w="2580" w:type="dxa"/>
            <w:tcMar/>
          </w:tcPr>
          <w:p w:rsidR="5EA10E28" w:rsidRDefault="5EA10E28" w14:paraId="52F5C976" w14:textId="481FD15A">
            <w:pPr>
              <w:jc w:val="both"/>
              <w:pPrChange w:author="H Hijazi" w:date="2023-11-04T21:34:00Z" w:id="740">
                <w:pPr/>
              </w:pPrChange>
            </w:pPr>
            <w:r>
              <w:t>“Lateral pulldown”</w:t>
            </w:r>
          </w:p>
        </w:tc>
        <w:tc>
          <w:tcPr>
            <w:tcW w:w="1503" w:type="dxa"/>
            <w:tcMar/>
          </w:tcPr>
          <w:p w:rsidR="5EA10E28" w:rsidRDefault="5EA10E28" w14:paraId="5B104ABD" w14:textId="41A43F04">
            <w:pPr>
              <w:jc w:val="both"/>
              <w:pPrChange w:author="H Hijazi" w:date="2023-11-04T21:34:00Z" w:id="741">
                <w:pPr/>
              </w:pPrChange>
            </w:pPr>
            <w:r>
              <w:t>17, True</w:t>
            </w:r>
          </w:p>
        </w:tc>
        <w:tc>
          <w:tcPr>
            <w:tcW w:w="1591" w:type="dxa"/>
            <w:tcMar/>
          </w:tcPr>
          <w:p w:rsidR="5EA10E28" w:rsidRDefault="5EA10E28" w14:paraId="6CC6C6B2" w14:textId="501DC480">
            <w:pPr>
              <w:jc w:val="both"/>
              <w:pPrChange w:author="H Hijazi" w:date="2023-11-04T21:34:00Z" w:id="742">
                <w:pPr/>
              </w:pPrChange>
            </w:pPr>
            <w:r>
              <w:t>"True” or “False”</w:t>
            </w:r>
          </w:p>
        </w:tc>
      </w:tr>
      <w:tr w:rsidR="5EA10E28" w:rsidTr="21C863CE" w14:paraId="5BC2FC46" w14:textId="77777777">
        <w:trPr>
          <w:trHeight w:val="300"/>
        </w:trPr>
        <w:tc>
          <w:tcPr>
            <w:tcW w:w="3450" w:type="dxa"/>
            <w:tcMar/>
          </w:tcPr>
          <w:p w:rsidR="5EA10E28" w:rsidRDefault="5EA10E28" w14:paraId="704BB387" w14:textId="5BC32AE3">
            <w:pPr>
              <w:jc w:val="both"/>
              <w:pPrChange w:author="H Hijazi" w:date="2023-11-04T21:34:00Z" w:id="743">
                <w:pPr/>
              </w:pPrChange>
            </w:pPr>
            <w:proofErr w:type="spellStart"/>
            <w:r>
              <w:t>Split_ID</w:t>
            </w:r>
            <w:proofErr w:type="spellEnd"/>
          </w:p>
        </w:tc>
        <w:tc>
          <w:tcPr>
            <w:tcW w:w="2580" w:type="dxa"/>
            <w:tcMar/>
          </w:tcPr>
          <w:p w:rsidR="5EA10E28" w:rsidRDefault="5EA10E28" w14:paraId="332EF2AD" w14:textId="6FB8874D">
            <w:pPr>
              <w:jc w:val="both"/>
              <w:pPrChange w:author="H Hijazi" w:date="2023-11-04T21:34:00Z" w:id="744">
                <w:pPr/>
              </w:pPrChange>
            </w:pPr>
            <w:r>
              <w:t>3</w:t>
            </w:r>
          </w:p>
        </w:tc>
        <w:tc>
          <w:tcPr>
            <w:tcW w:w="1503" w:type="dxa"/>
            <w:tcMar/>
          </w:tcPr>
          <w:p w:rsidR="5EA10E28" w:rsidRDefault="5EA10E28" w14:paraId="3C84C0DA" w14:textId="42383FF8">
            <w:pPr>
              <w:jc w:val="both"/>
              <w:pPrChange w:author="H Hijazi" w:date="2023-11-04T21:34:00Z" w:id="745">
                <w:pPr/>
              </w:pPrChange>
            </w:pPr>
            <w:r>
              <w:t>-6, True, “Hello”,17.5</w:t>
            </w:r>
          </w:p>
        </w:tc>
        <w:tc>
          <w:tcPr>
            <w:tcW w:w="1591" w:type="dxa"/>
            <w:tcMar/>
          </w:tcPr>
          <w:p w:rsidR="5EA10E28" w:rsidRDefault="5EA10E28" w14:paraId="38F2BA10" w14:textId="55F0C51A">
            <w:pPr>
              <w:jc w:val="both"/>
              <w:pPrChange w:author="H Hijazi" w:date="2023-11-04T21:34:00Z" w:id="746">
                <w:pPr/>
              </w:pPrChange>
            </w:pPr>
            <w:r>
              <w:t>0</w:t>
            </w:r>
          </w:p>
        </w:tc>
      </w:tr>
      <w:tr w:rsidR="5EA10E28" w:rsidTr="21C863CE" w14:paraId="704A5F55" w14:textId="77777777">
        <w:trPr>
          <w:trHeight w:val="300"/>
        </w:trPr>
        <w:tc>
          <w:tcPr>
            <w:tcW w:w="3450" w:type="dxa"/>
            <w:tcMar/>
          </w:tcPr>
          <w:p w:rsidR="5EA10E28" w:rsidRDefault="5EA10E28" w14:paraId="02B610AD" w14:textId="1E98BDC4">
            <w:pPr>
              <w:jc w:val="both"/>
              <w:pPrChange w:author="H Hijazi" w:date="2023-11-04T21:34:00Z" w:id="747">
                <w:pPr/>
              </w:pPrChange>
            </w:pPr>
            <w:proofErr w:type="spellStart"/>
            <w:r>
              <w:t>Split_ID</w:t>
            </w:r>
            <w:proofErr w:type="spellEnd"/>
          </w:p>
        </w:tc>
        <w:tc>
          <w:tcPr>
            <w:tcW w:w="2580" w:type="dxa"/>
            <w:tcMar/>
          </w:tcPr>
          <w:p w:rsidR="5EA10E28" w:rsidRDefault="5EA10E28" w14:paraId="7E66FC48" w14:textId="6FB8874D">
            <w:pPr>
              <w:jc w:val="both"/>
              <w:pPrChange w:author="H Hijazi" w:date="2023-11-04T21:34:00Z" w:id="748">
                <w:pPr/>
              </w:pPrChange>
            </w:pPr>
            <w:r>
              <w:t>3</w:t>
            </w:r>
          </w:p>
        </w:tc>
        <w:tc>
          <w:tcPr>
            <w:tcW w:w="1503" w:type="dxa"/>
            <w:tcMar/>
          </w:tcPr>
          <w:p w:rsidR="5EA10E28" w:rsidRDefault="5EA10E28" w14:paraId="2E6DF048" w14:textId="0B3FF14E">
            <w:pPr>
              <w:jc w:val="both"/>
              <w:pPrChange w:author="H Hijazi" w:date="2023-11-04T21:34:00Z" w:id="749">
                <w:pPr/>
              </w:pPrChange>
            </w:pPr>
            <w:r>
              <w:t>-6, True, “Hello”,17.5</w:t>
            </w:r>
          </w:p>
        </w:tc>
        <w:tc>
          <w:tcPr>
            <w:tcW w:w="1591" w:type="dxa"/>
            <w:tcMar/>
          </w:tcPr>
          <w:p w:rsidR="5EA10E28" w:rsidRDefault="5EA10E28" w14:paraId="3488DD0D" w14:textId="55F0C51A">
            <w:pPr>
              <w:jc w:val="both"/>
              <w:pPrChange w:author="H Hijazi" w:date="2023-11-04T21:34:00Z" w:id="750">
                <w:pPr/>
              </w:pPrChange>
            </w:pPr>
            <w:r>
              <w:t>0</w:t>
            </w:r>
          </w:p>
        </w:tc>
      </w:tr>
      <w:tr w:rsidR="5EA10E28" w:rsidTr="21C863CE" w14:paraId="19EC875A" w14:textId="77777777">
        <w:trPr>
          <w:trHeight w:val="300"/>
        </w:trPr>
        <w:tc>
          <w:tcPr>
            <w:tcW w:w="3450" w:type="dxa"/>
            <w:tcMar/>
          </w:tcPr>
          <w:p w:rsidR="5EA10E28" w:rsidRDefault="5EA10E28" w14:paraId="497507CB" w14:textId="5620A07F">
            <w:pPr>
              <w:jc w:val="both"/>
              <w:pPrChange w:author="H Hijazi" w:date="2023-11-04T21:34:00Z" w:id="751">
                <w:pPr/>
              </w:pPrChange>
            </w:pPr>
            <w:r>
              <w:t>Name</w:t>
            </w:r>
          </w:p>
        </w:tc>
        <w:tc>
          <w:tcPr>
            <w:tcW w:w="2580" w:type="dxa"/>
            <w:tcMar/>
          </w:tcPr>
          <w:p w:rsidR="5EA10E28" w:rsidRDefault="5EA10E28" w14:paraId="031BEF42" w14:textId="481FD15A">
            <w:pPr>
              <w:jc w:val="both"/>
              <w:pPrChange w:author="H Hijazi" w:date="2023-11-04T21:34:00Z" w:id="752">
                <w:pPr/>
              </w:pPrChange>
            </w:pPr>
            <w:r>
              <w:t>“Lateral pulldown”</w:t>
            </w:r>
          </w:p>
        </w:tc>
        <w:tc>
          <w:tcPr>
            <w:tcW w:w="1503" w:type="dxa"/>
            <w:tcMar/>
          </w:tcPr>
          <w:p w:rsidR="5EA10E28" w:rsidRDefault="5EA10E28" w14:paraId="4C1EF842" w14:textId="79913943">
            <w:pPr>
              <w:jc w:val="both"/>
              <w:pPrChange w:author="H Hijazi" w:date="2023-11-04T21:34:00Z" w:id="753">
                <w:pPr/>
              </w:pPrChange>
            </w:pPr>
            <w:r>
              <w:t>17, True</w:t>
            </w:r>
          </w:p>
        </w:tc>
        <w:tc>
          <w:tcPr>
            <w:tcW w:w="1591" w:type="dxa"/>
            <w:tcMar/>
          </w:tcPr>
          <w:p w:rsidR="5EA10E28" w:rsidRDefault="5EA10E28" w14:paraId="4255A876" w14:textId="501DC480">
            <w:pPr>
              <w:jc w:val="both"/>
              <w:pPrChange w:author="H Hijazi" w:date="2023-11-04T21:34:00Z" w:id="754">
                <w:pPr/>
              </w:pPrChange>
            </w:pPr>
            <w:r>
              <w:t>"True” or “False”</w:t>
            </w:r>
          </w:p>
        </w:tc>
      </w:tr>
    </w:tbl>
    <w:p w:rsidR="5EA10E28" w:rsidP="0436316A" w:rsidRDefault="5EA10E28" w14:paraId="2BE826EA" w14:textId="5C123393">
      <w:pPr>
        <w:jc w:val="both"/>
        <w:pPrChange w:author="H Hijazi" w:date="2023-11-04T21:34:00Z" w:id="755">
          <w:pPr/>
        </w:pPrChange>
      </w:pPr>
    </w:p>
    <w:p w:rsidR="0436316A" w:rsidP="0436316A" w:rsidRDefault="0436316A" w14:paraId="1EA506D7" w14:textId="37B6FFE4">
      <w:pPr>
        <w:pStyle w:val="Normal"/>
        <w:jc w:val="both"/>
      </w:pPr>
    </w:p>
    <w:p w:rsidR="0436316A" w:rsidP="0436316A" w:rsidRDefault="0436316A" w14:paraId="469DB85D" w14:textId="67535508">
      <w:pPr>
        <w:pStyle w:val="Heading1"/>
      </w:pPr>
      <w:bookmarkStart w:name="_Toc752267929" w:id="1468108047"/>
      <w:r w:rsidR="21C863CE">
        <w:rPr/>
        <w:t>TECHNICAL SOLUTION:</w:t>
      </w:r>
      <w:bookmarkEnd w:id="1468108047"/>
    </w:p>
    <w:p w:rsidR="0436316A" w:rsidP="0436316A" w:rsidRDefault="0436316A" w14:paraId="5FA5DA98" w14:textId="0FA8B332">
      <w:pPr>
        <w:pStyle w:val="Heading2"/>
      </w:pPr>
      <w:bookmarkStart w:name="_Toc1044723082" w:id="467802085"/>
      <w:r w:rsidR="21C863CE">
        <w:rPr/>
        <w:t>Basics file</w:t>
      </w:r>
      <w:bookmarkEnd w:id="467802085"/>
    </w:p>
    <w:p w:rsidR="3583A7C2" w:rsidP="3583A7C2" w:rsidRDefault="3583A7C2" w14:paraId="4AC8B785" w14:textId="2C973338">
      <w:pPr>
        <w:pStyle w:val="Normal"/>
      </w:pPr>
      <w:r>
        <w:drawing>
          <wp:inline wp14:editId="0CC969C1" wp14:anchorId="300E26E9">
            <wp:extent cx="6506699" cy="6086475"/>
            <wp:effectExtent l="0" t="0" r="0" b="0"/>
            <wp:docPr id="937018965" name="" title=""/>
            <wp:cNvGraphicFramePr>
              <a:graphicFrameLocks noChangeAspect="1"/>
            </wp:cNvGraphicFramePr>
            <a:graphic>
              <a:graphicData uri="http://schemas.openxmlformats.org/drawingml/2006/picture">
                <pic:pic>
                  <pic:nvPicPr>
                    <pic:cNvPr id="0" name=""/>
                    <pic:cNvPicPr/>
                  </pic:nvPicPr>
                  <pic:blipFill>
                    <a:blip r:embed="R2836268b10b44ea5">
                      <a:extLst>
                        <a:ext xmlns:a="http://schemas.openxmlformats.org/drawingml/2006/main" uri="{28A0092B-C50C-407E-A947-70E740481C1C}">
                          <a14:useLocalDpi val="0"/>
                        </a:ext>
                      </a:extLst>
                    </a:blip>
                    <a:stretch>
                      <a:fillRect/>
                    </a:stretch>
                  </pic:blipFill>
                  <pic:spPr>
                    <a:xfrm>
                      <a:off x="0" y="0"/>
                      <a:ext cx="6506699" cy="6086475"/>
                    </a:xfrm>
                    <a:prstGeom prst="rect">
                      <a:avLst/>
                    </a:prstGeom>
                  </pic:spPr>
                </pic:pic>
              </a:graphicData>
            </a:graphic>
          </wp:inline>
        </w:drawing>
      </w:r>
      <w:r>
        <w:drawing>
          <wp:inline wp14:editId="49F07E16" wp14:anchorId="2ACFB650">
            <wp:extent cx="6467475" cy="3584059"/>
            <wp:effectExtent l="0" t="0" r="0" b="0"/>
            <wp:docPr id="1564924232" name="" title=""/>
            <wp:cNvGraphicFramePr>
              <a:graphicFrameLocks noChangeAspect="1"/>
            </wp:cNvGraphicFramePr>
            <a:graphic>
              <a:graphicData uri="http://schemas.openxmlformats.org/drawingml/2006/picture">
                <pic:pic>
                  <pic:nvPicPr>
                    <pic:cNvPr id="0" name=""/>
                    <pic:cNvPicPr/>
                  </pic:nvPicPr>
                  <pic:blipFill>
                    <a:blip r:embed="Rb02df21190e042c8">
                      <a:extLst>
                        <a:ext xmlns:a="http://schemas.openxmlformats.org/drawingml/2006/main" uri="{28A0092B-C50C-407E-A947-70E740481C1C}">
                          <a14:useLocalDpi val="0"/>
                        </a:ext>
                      </a:extLst>
                    </a:blip>
                    <a:stretch>
                      <a:fillRect/>
                    </a:stretch>
                  </pic:blipFill>
                  <pic:spPr>
                    <a:xfrm>
                      <a:off x="0" y="0"/>
                      <a:ext cx="6467475" cy="3584059"/>
                    </a:xfrm>
                    <a:prstGeom prst="rect">
                      <a:avLst/>
                    </a:prstGeom>
                  </pic:spPr>
                </pic:pic>
              </a:graphicData>
            </a:graphic>
          </wp:inline>
        </w:drawing>
      </w:r>
    </w:p>
    <w:p w:rsidR="0436316A" w:rsidP="75ADAD8C" w:rsidRDefault="0436316A" w14:paraId="68B24734" w14:textId="7CCDA15A">
      <w:pPr>
        <w:pStyle w:val="Normal"/>
        <w:ind w:left="0"/>
        <w:rPr>
          <w:rFonts w:ascii="Calibri" w:hAnsi="Calibri" w:eastAsia="Calibri" w:cs="Calibri" w:asciiTheme="minorAscii" w:hAnsiTheme="minorAscii" w:eastAsiaTheme="minorAscii" w:cstheme="minorAscii"/>
        </w:rPr>
      </w:pPr>
      <w:r w:rsidRPr="75ADAD8C" w:rsidR="75ADAD8C">
        <w:rPr>
          <w:rFonts w:ascii="Calibri" w:hAnsi="Calibri" w:eastAsia="Calibri" w:cs="Calibri" w:asciiTheme="minorAscii" w:hAnsiTheme="minorAscii" w:eastAsiaTheme="minorAscii" w:cstheme="minorAscii"/>
        </w:rPr>
        <w:t>These 2 screenshots above are the “basic.py” file. They serve 3 functions:</w:t>
      </w:r>
    </w:p>
    <w:p w:rsidR="0436316A" w:rsidP="75ADAD8C" w:rsidRDefault="0436316A" w14:paraId="35B1588D" w14:textId="36034840">
      <w:pPr>
        <w:pStyle w:val="Normal"/>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To import the </w:t>
      </w:r>
      <w:r w:rsidRPr="75ADAD8C" w:rsidR="75ADAD8C">
        <w:rPr>
          <w:rFonts w:ascii="Calibri" w:hAnsi="Calibri" w:eastAsia="Calibri" w:cs="Calibri" w:asciiTheme="minorAscii" w:hAnsiTheme="minorAscii" w:eastAsiaTheme="minorAscii" w:cstheme="minorAscii"/>
          <w:i w:val="1"/>
          <w:iCs w:val="1"/>
        </w:rPr>
        <w:t>necessary</w:t>
      </w:r>
      <w:r w:rsidRPr="75ADAD8C" w:rsidR="75ADAD8C">
        <w:rPr>
          <w:rFonts w:ascii="Calibri" w:hAnsi="Calibri" w:eastAsia="Calibri" w:cs="Calibri" w:asciiTheme="minorAscii" w:hAnsiTheme="minorAscii" w:eastAsiaTheme="minorAscii" w:cstheme="minorAscii"/>
          <w:i w:val="1"/>
          <w:iCs w:val="1"/>
        </w:rPr>
        <w:t xml:space="preserve"> imports that are needed throughout the code and are also not GUI imports</w:t>
      </w:r>
    </w:p>
    <w:p w:rsidR="0436316A" w:rsidP="75ADAD8C" w:rsidRDefault="0436316A" w14:paraId="5C4CE6F8" w14:textId="29F8E1A2">
      <w:pPr>
        <w:pStyle w:val="Normal"/>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A function that returns the file path for a specific folder on any </w:t>
      </w:r>
      <w:r w:rsidRPr="75ADAD8C" w:rsidR="75ADAD8C">
        <w:rPr>
          <w:rFonts w:ascii="Calibri" w:hAnsi="Calibri" w:eastAsia="Calibri" w:cs="Calibri" w:asciiTheme="minorAscii" w:hAnsiTheme="minorAscii" w:eastAsiaTheme="minorAscii" w:cstheme="minorAscii"/>
          <w:i w:val="1"/>
          <w:iCs w:val="1"/>
        </w:rPr>
        <w:t>user's</w:t>
      </w:r>
      <w:r w:rsidRPr="75ADAD8C" w:rsidR="75ADAD8C">
        <w:rPr>
          <w:rFonts w:ascii="Calibri" w:hAnsi="Calibri" w:eastAsia="Calibri" w:cs="Calibri" w:asciiTheme="minorAscii" w:hAnsiTheme="minorAscii" w:eastAsiaTheme="minorAscii" w:cstheme="minorAscii"/>
          <w:i w:val="1"/>
          <w:iCs w:val="1"/>
        </w:rPr>
        <w:t xml:space="preserve"> computer</w:t>
      </w:r>
    </w:p>
    <w:p w:rsidR="0436316A" w:rsidP="75ADAD8C" w:rsidRDefault="0436316A" w14:paraId="6D5541FB" w14:textId="59696A6A">
      <w:pPr>
        <w:pStyle w:val="Normal"/>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These takes</w:t>
      </w:r>
      <w:r w:rsidRPr="75ADAD8C" w:rsidR="75ADAD8C">
        <w:rPr>
          <w:rFonts w:ascii="Calibri" w:hAnsi="Calibri" w:eastAsia="Calibri" w:cs="Calibri" w:asciiTheme="minorAscii" w:hAnsiTheme="minorAscii" w:eastAsiaTheme="minorAscii" w:cstheme="minorAscii"/>
          <w:i w:val="1"/>
          <w:iCs w:val="1"/>
        </w:rPr>
        <w:t xml:space="preserve"> 2 inputs: </w:t>
      </w:r>
    </w:p>
    <w:p w:rsidR="0436316A" w:rsidP="75ADAD8C" w:rsidRDefault="0436316A" w14:paraId="3570E3F0" w14:textId="13B741B6">
      <w:pPr>
        <w:pStyle w:val="Normal"/>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Name of the parent folder name</w:t>
      </w:r>
    </w:p>
    <w:p w:rsidR="0436316A" w:rsidP="75ADAD8C" w:rsidRDefault="0436316A" w14:paraId="7FA9CF3F" w14:textId="628BAFF5">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Name of target folder name</w:t>
      </w:r>
    </w:p>
    <w:p w:rsidR="0436316A" w:rsidP="21C863CE" w:rsidRDefault="0436316A" w14:paraId="2E4BEAAE" w14:textId="16086621">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21C863CE" w:rsidR="21C863CE">
        <w:rPr>
          <w:rFonts w:ascii="Calibri" w:hAnsi="Calibri" w:eastAsia="Calibri" w:cs="Calibri" w:asciiTheme="minorAscii" w:hAnsiTheme="minorAscii" w:eastAsiaTheme="minorAscii" w:cstheme="minorAscii"/>
          <w:i w:val="1"/>
          <w:iCs w:val="1"/>
        </w:rPr>
        <w:t>It uses the method in the OS module called “.</w:t>
      </w:r>
      <w:r w:rsidRPr="21C863CE" w:rsidR="21C863CE">
        <w:rPr>
          <w:rFonts w:ascii="Calibri" w:hAnsi="Calibri" w:eastAsia="Calibri" w:cs="Calibri" w:asciiTheme="minorAscii" w:hAnsiTheme="minorAscii" w:eastAsiaTheme="minorAscii" w:cstheme="minorAscii"/>
          <w:i w:val="1"/>
          <w:iCs w:val="1"/>
        </w:rPr>
        <w:t>getcwd</w:t>
      </w:r>
      <w:r w:rsidRPr="21C863CE" w:rsidR="21C863CE">
        <w:rPr>
          <w:rFonts w:ascii="Calibri" w:hAnsi="Calibri" w:eastAsia="Calibri" w:cs="Calibri" w:asciiTheme="minorAscii" w:hAnsiTheme="minorAscii" w:eastAsiaTheme="minorAscii" w:cstheme="minorAscii"/>
          <w:i w:val="1"/>
          <w:iCs w:val="1"/>
        </w:rPr>
        <w:t>(~)</w:t>
      </w:r>
      <w:r w:rsidRPr="21C863CE" w:rsidR="21C863CE">
        <w:rPr>
          <w:rFonts w:ascii="Calibri" w:hAnsi="Calibri" w:eastAsia="Calibri" w:cs="Calibri" w:asciiTheme="minorAscii" w:hAnsiTheme="minorAscii" w:eastAsiaTheme="minorAscii" w:cstheme="minorAscii"/>
          <w:i w:val="1"/>
          <w:iCs w:val="1"/>
        </w:rPr>
        <w:t>”.</w:t>
      </w:r>
      <w:r w:rsidRPr="21C863CE" w:rsidR="21C863CE">
        <w:rPr>
          <w:rFonts w:ascii="Calibri" w:hAnsi="Calibri" w:eastAsia="Calibri" w:cs="Calibri" w:asciiTheme="minorAscii" w:hAnsiTheme="minorAscii" w:eastAsiaTheme="minorAscii" w:cstheme="minorAscii"/>
          <w:i w:val="1"/>
          <w:iCs w:val="1"/>
        </w:rPr>
        <w:t xml:space="preserve"> This method returns the beginning file path of the user's current working directory enabling the file path to adapt to any computer</w:t>
      </w:r>
    </w:p>
    <w:p w:rsidR="0436316A" w:rsidP="75ADAD8C" w:rsidRDefault="0436316A" w14:paraId="697E0B67" w14:textId="1B71E636">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It then joins the parent folder name to </w:t>
      </w:r>
      <w:r w:rsidRPr="75ADAD8C" w:rsidR="75ADAD8C">
        <w:rPr>
          <w:rFonts w:ascii="Calibri" w:hAnsi="Calibri" w:eastAsia="Calibri" w:cs="Calibri" w:asciiTheme="minorAscii" w:hAnsiTheme="minorAscii" w:eastAsiaTheme="minorAscii" w:cstheme="minorAscii"/>
          <w:i w:val="1"/>
          <w:iCs w:val="1"/>
        </w:rPr>
        <w:t xml:space="preserve">the  </w:t>
      </w:r>
      <w:r w:rsidRPr="75ADAD8C" w:rsidR="75ADAD8C">
        <w:rPr>
          <w:rFonts w:ascii="Calibri" w:hAnsi="Calibri" w:eastAsia="Calibri" w:cs="Calibri" w:asciiTheme="minorAscii" w:hAnsiTheme="minorAscii" w:eastAsiaTheme="minorAscii" w:cstheme="minorAscii"/>
          <w:i w:val="1"/>
          <w:iCs w:val="1"/>
        </w:rPr>
        <w:t>getcwd</w:t>
      </w:r>
      <w:r w:rsidRPr="75ADAD8C" w:rsidR="75ADAD8C">
        <w:rPr>
          <w:rFonts w:ascii="Calibri" w:hAnsi="Calibri" w:eastAsia="Calibri" w:cs="Calibri" w:asciiTheme="minorAscii" w:hAnsiTheme="minorAscii" w:eastAsiaTheme="minorAscii" w:cstheme="minorAscii"/>
          <w:i w:val="1"/>
          <w:iCs w:val="1"/>
        </w:rPr>
        <w:t xml:space="preserve"> () file path to create the file path to the parent folder name on any computer.</w:t>
      </w:r>
    </w:p>
    <w:p w:rsidR="0436316A" w:rsidP="75ADAD8C" w:rsidRDefault="0436316A" w14:paraId="561C1DD5" w14:textId="0E96F9EF">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It then checks if this file path exists and whether this file path is a folder. Then it iterates through all the files and folders in that path until it finds the one that matches the required folder name. Next it joins this folder name to the file path to the parent folder name and returns this file path. It also checks whether there is a valid parent folder name input – if there </w:t>
      </w:r>
      <w:r w:rsidRPr="75ADAD8C" w:rsidR="75ADAD8C">
        <w:rPr>
          <w:rFonts w:ascii="Calibri" w:hAnsi="Calibri" w:eastAsia="Calibri" w:cs="Calibri" w:asciiTheme="minorAscii" w:hAnsiTheme="minorAscii" w:eastAsiaTheme="minorAscii" w:cstheme="minorAscii"/>
          <w:i w:val="1"/>
          <w:iCs w:val="1"/>
        </w:rPr>
        <w:t>isn’t</w:t>
      </w:r>
      <w:r w:rsidRPr="75ADAD8C" w:rsidR="75ADAD8C">
        <w:rPr>
          <w:rFonts w:ascii="Calibri" w:hAnsi="Calibri" w:eastAsia="Calibri" w:cs="Calibri" w:asciiTheme="minorAscii" w:hAnsiTheme="minorAscii" w:eastAsiaTheme="minorAscii" w:cstheme="minorAscii"/>
          <w:i w:val="1"/>
          <w:iCs w:val="1"/>
        </w:rPr>
        <w:t xml:space="preserve"> it simply uses the  </w:t>
      </w:r>
      <w:r w:rsidRPr="75ADAD8C" w:rsidR="75ADAD8C">
        <w:rPr>
          <w:rFonts w:ascii="Calibri" w:hAnsi="Calibri" w:eastAsia="Calibri" w:cs="Calibri" w:asciiTheme="minorAscii" w:hAnsiTheme="minorAscii" w:eastAsiaTheme="minorAscii" w:cstheme="minorAscii"/>
          <w:i w:val="1"/>
          <w:iCs w:val="1"/>
        </w:rPr>
        <w:t>getcwd</w:t>
      </w:r>
      <w:r w:rsidRPr="75ADAD8C" w:rsidR="75ADAD8C">
        <w:rPr>
          <w:rFonts w:ascii="Calibri" w:hAnsi="Calibri" w:eastAsia="Calibri" w:cs="Calibri" w:asciiTheme="minorAscii" w:hAnsiTheme="minorAscii" w:eastAsiaTheme="minorAscii" w:cstheme="minorAscii"/>
          <w:i w:val="1"/>
          <w:iCs w:val="1"/>
        </w:rPr>
        <w:t xml:space="preserve"> () file path as the parent folder file path</w:t>
      </w:r>
    </w:p>
    <w:p w:rsidR="0436316A" w:rsidP="75ADAD8C" w:rsidRDefault="0436316A" w14:paraId="3666511C" w14:textId="01E19E90">
      <w:pPr>
        <w:pStyle w:val="Normal"/>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A function that returns the file path for a specific file on any </w:t>
      </w:r>
      <w:r w:rsidRPr="75ADAD8C" w:rsidR="75ADAD8C">
        <w:rPr>
          <w:rFonts w:ascii="Calibri" w:hAnsi="Calibri" w:eastAsia="Calibri" w:cs="Calibri" w:asciiTheme="minorAscii" w:hAnsiTheme="minorAscii" w:eastAsiaTheme="minorAscii" w:cstheme="minorAscii"/>
          <w:i w:val="1"/>
          <w:iCs w:val="1"/>
        </w:rPr>
        <w:t>user's</w:t>
      </w:r>
      <w:r w:rsidRPr="75ADAD8C" w:rsidR="75ADAD8C">
        <w:rPr>
          <w:rFonts w:ascii="Calibri" w:hAnsi="Calibri" w:eastAsia="Calibri" w:cs="Calibri" w:asciiTheme="minorAscii" w:hAnsiTheme="minorAscii" w:eastAsiaTheme="minorAscii" w:cstheme="minorAscii"/>
          <w:i w:val="1"/>
          <w:iCs w:val="1"/>
        </w:rPr>
        <w:t xml:space="preserve"> computer</w:t>
      </w:r>
    </w:p>
    <w:p w:rsidR="0436316A" w:rsidP="75ADAD8C" w:rsidRDefault="0436316A" w14:paraId="77926E4E" w14:textId="48C8443F">
      <w:pPr>
        <w:pStyle w:val="Normal"/>
        <w:suppressLineNumbers w:val="0"/>
        <w:bidi w:val="0"/>
        <w:spacing w:before="0" w:beforeAutospacing="off" w:after="160" w:afterAutospacing="off" w:line="256" w:lineRule="auto"/>
        <w:ind w:left="0"/>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This one take</w:t>
      </w:r>
      <w:r w:rsidRPr="75ADAD8C" w:rsidR="75ADAD8C">
        <w:rPr>
          <w:rFonts w:ascii="Calibri" w:hAnsi="Calibri" w:eastAsia="Calibri" w:cs="Calibri" w:asciiTheme="minorAscii" w:hAnsiTheme="minorAscii" w:eastAsiaTheme="minorAscii" w:cstheme="minorAscii"/>
          <w:i w:val="1"/>
          <w:iCs w:val="1"/>
        </w:rPr>
        <w:t xml:space="preserve"> 1 input -&gt; Name of target file name</w:t>
      </w:r>
    </w:p>
    <w:p w:rsidR="0436316A" w:rsidP="21C863CE" w:rsidRDefault="0436316A" w14:paraId="4E83A7FC" w14:textId="09FDFAF5">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21C863CE" w:rsidR="21C863CE">
        <w:rPr>
          <w:rFonts w:ascii="Calibri" w:hAnsi="Calibri" w:eastAsia="Calibri" w:cs="Calibri" w:asciiTheme="minorAscii" w:hAnsiTheme="minorAscii" w:eastAsiaTheme="minorAscii" w:cstheme="minorAscii"/>
          <w:i w:val="1"/>
          <w:iCs w:val="1"/>
        </w:rPr>
        <w:t xml:space="preserve">It uses the method in the </w:t>
      </w:r>
      <w:r w:rsidRPr="21C863CE" w:rsidR="21C863CE">
        <w:rPr>
          <w:rFonts w:ascii="Calibri" w:hAnsi="Calibri" w:eastAsia="Calibri" w:cs="Calibri" w:asciiTheme="minorAscii" w:hAnsiTheme="minorAscii" w:eastAsiaTheme="minorAscii" w:cstheme="minorAscii"/>
          <w:i w:val="1"/>
          <w:iCs w:val="1"/>
        </w:rPr>
        <w:t>os</w:t>
      </w:r>
      <w:r w:rsidRPr="21C863CE" w:rsidR="21C863CE">
        <w:rPr>
          <w:rFonts w:ascii="Calibri" w:hAnsi="Calibri" w:eastAsia="Calibri" w:cs="Calibri" w:asciiTheme="minorAscii" w:hAnsiTheme="minorAscii" w:eastAsiaTheme="minorAscii" w:cstheme="minorAscii"/>
          <w:i w:val="1"/>
          <w:iCs w:val="1"/>
        </w:rPr>
        <w:t xml:space="preserve"> module called “. </w:t>
      </w:r>
      <w:r w:rsidRPr="21C863CE" w:rsidR="21C863CE">
        <w:rPr>
          <w:rFonts w:ascii="Calibri" w:hAnsi="Calibri" w:eastAsia="Calibri" w:cs="Calibri" w:asciiTheme="minorAscii" w:hAnsiTheme="minorAscii" w:eastAsiaTheme="minorAscii" w:cstheme="minorAscii"/>
          <w:i w:val="1"/>
          <w:iCs w:val="1"/>
        </w:rPr>
        <w:t>getcwd</w:t>
      </w:r>
      <w:r w:rsidRPr="21C863CE" w:rsidR="21C863CE">
        <w:rPr>
          <w:rFonts w:ascii="Calibri" w:hAnsi="Calibri" w:eastAsia="Calibri" w:cs="Calibri" w:asciiTheme="minorAscii" w:hAnsiTheme="minorAscii" w:eastAsiaTheme="minorAscii" w:cstheme="minorAscii"/>
          <w:i w:val="1"/>
          <w:iCs w:val="1"/>
        </w:rPr>
        <w:t xml:space="preserve"> ()</w:t>
      </w:r>
      <w:r w:rsidRPr="21C863CE" w:rsidR="21C863CE">
        <w:rPr>
          <w:rFonts w:ascii="Calibri" w:hAnsi="Calibri" w:eastAsia="Calibri" w:cs="Calibri" w:asciiTheme="minorAscii" w:hAnsiTheme="minorAscii" w:eastAsiaTheme="minorAscii" w:cstheme="minorAscii"/>
          <w:i w:val="1"/>
          <w:iCs w:val="1"/>
        </w:rPr>
        <w:t>”.</w:t>
      </w:r>
      <w:r w:rsidRPr="21C863CE" w:rsidR="21C863CE">
        <w:rPr>
          <w:rFonts w:ascii="Calibri" w:hAnsi="Calibri" w:eastAsia="Calibri" w:cs="Calibri" w:asciiTheme="minorAscii" w:hAnsiTheme="minorAscii" w:eastAsiaTheme="minorAscii" w:cstheme="minorAscii"/>
          <w:i w:val="1"/>
          <w:iCs w:val="1"/>
        </w:rPr>
        <w:t xml:space="preserve"> This method returns the beginning file path of the user's local working directory enabling the file path to adapt to any computer</w:t>
      </w:r>
    </w:p>
    <w:p w:rsidR="0436316A" w:rsidP="75ADAD8C" w:rsidRDefault="0436316A" w14:paraId="7027AE1B" w14:textId="4289DC04">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It then joins the parent folder name to the  </w:t>
      </w:r>
      <w:r w:rsidRPr="75ADAD8C" w:rsidR="75ADAD8C">
        <w:rPr>
          <w:rFonts w:ascii="Calibri" w:hAnsi="Calibri" w:eastAsia="Calibri" w:cs="Calibri" w:asciiTheme="minorAscii" w:hAnsiTheme="minorAscii" w:eastAsiaTheme="minorAscii" w:cstheme="minorAscii"/>
          <w:i w:val="1"/>
          <w:iCs w:val="1"/>
        </w:rPr>
        <w:t>getcwd</w:t>
      </w:r>
      <w:r w:rsidRPr="75ADAD8C" w:rsidR="75ADAD8C">
        <w:rPr>
          <w:rFonts w:ascii="Calibri" w:hAnsi="Calibri" w:eastAsia="Calibri" w:cs="Calibri" w:asciiTheme="minorAscii" w:hAnsiTheme="minorAscii" w:eastAsiaTheme="minorAscii" w:cstheme="minorAscii"/>
          <w:i w:val="1"/>
          <w:iCs w:val="1"/>
        </w:rPr>
        <w:t xml:space="preserve"> () file path to create the file path to the parent folder name on any computer.</w:t>
      </w:r>
    </w:p>
    <w:p w:rsidR="0436316A" w:rsidP="75ADAD8C" w:rsidRDefault="0436316A" w14:paraId="5A7DEE73" w14:textId="28E02D3B">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It then checks if this parent folder file path exists and whether this file path is a folder, then it iterates through all the files and folders in that path until it finds the one that matches the required file name. Lastly it joins this file name to the file path to the parent folder name and returns this file path</w:t>
      </w:r>
    </w:p>
    <w:p w:rsidR="0436316A" w:rsidP="75ADAD8C" w:rsidRDefault="0436316A" w14:paraId="35E70AE1" w14:textId="23FCF634">
      <w:pPr>
        <w:pStyle w:val="Normal"/>
        <w:suppressLineNumbers w:val="0"/>
        <w:bidi w:val="0"/>
        <w:spacing w:before="0" w:beforeAutospacing="off" w:after="160" w:afterAutospacing="off" w:line="256" w:lineRule="auto"/>
        <w:ind w:left="0" w:right="0"/>
        <w:jc w:val="left"/>
        <w:rPr>
          <w:rFonts w:ascii="Calibri" w:hAnsi="Calibri" w:eastAsia="Calibri" w:cs="Calibri" w:asciiTheme="minorAscii" w:hAnsiTheme="minorAscii" w:eastAsiaTheme="minorAscii" w:cstheme="minorAscii"/>
          <w:i w:val="1"/>
          <w:iCs w:val="1"/>
        </w:rPr>
      </w:pPr>
      <w:r w:rsidRPr="75ADAD8C" w:rsidR="75ADAD8C">
        <w:rPr>
          <w:rFonts w:ascii="Calibri" w:hAnsi="Calibri" w:eastAsia="Calibri" w:cs="Calibri" w:asciiTheme="minorAscii" w:hAnsiTheme="minorAscii" w:eastAsiaTheme="minorAscii" w:cstheme="minorAscii"/>
          <w:i w:val="1"/>
          <w:iCs w:val="1"/>
        </w:rPr>
        <w:t xml:space="preserve">It uses the </w:t>
      </w:r>
      <w:r w:rsidRPr="75ADAD8C" w:rsidR="75ADAD8C">
        <w:rPr>
          <w:rFonts w:ascii="Calibri" w:hAnsi="Calibri" w:eastAsia="Calibri" w:cs="Calibri" w:asciiTheme="minorAscii" w:hAnsiTheme="minorAscii" w:eastAsiaTheme="minorAscii" w:cstheme="minorAscii"/>
          <w:i w:val="1"/>
          <w:iCs w:val="1"/>
        </w:rPr>
        <w:t>find_file</w:t>
      </w:r>
      <w:r w:rsidRPr="75ADAD8C" w:rsidR="75ADAD8C">
        <w:rPr>
          <w:rFonts w:ascii="Calibri" w:hAnsi="Calibri" w:eastAsia="Calibri" w:cs="Calibri" w:asciiTheme="minorAscii" w:hAnsiTheme="minorAscii" w:eastAsiaTheme="minorAscii" w:cstheme="minorAscii"/>
          <w:i w:val="1"/>
          <w:iCs w:val="1"/>
        </w:rPr>
        <w:t xml:space="preserve"> function to get the file path to the database file and then </w:t>
      </w:r>
      <w:r w:rsidRPr="75ADAD8C" w:rsidR="75ADAD8C">
        <w:rPr>
          <w:rFonts w:ascii="Calibri" w:hAnsi="Calibri" w:eastAsia="Calibri" w:cs="Calibri" w:asciiTheme="minorAscii" w:hAnsiTheme="minorAscii" w:eastAsiaTheme="minorAscii" w:cstheme="minorAscii"/>
          <w:i w:val="1"/>
          <w:iCs w:val="1"/>
        </w:rPr>
        <w:t>initialises</w:t>
      </w:r>
      <w:r w:rsidRPr="75ADAD8C" w:rsidR="75ADAD8C">
        <w:rPr>
          <w:rFonts w:ascii="Calibri" w:hAnsi="Calibri" w:eastAsia="Calibri" w:cs="Calibri" w:asciiTheme="minorAscii" w:hAnsiTheme="minorAscii" w:eastAsiaTheme="minorAscii" w:cstheme="minorAscii"/>
          <w:i w:val="1"/>
          <w:iCs w:val="1"/>
        </w:rPr>
        <w:t xml:space="preserve"> the connection to the database</w:t>
      </w:r>
    </w:p>
    <w:p w:rsidR="0436316A" w:rsidP="141B0610" w:rsidRDefault="0436316A" w14:paraId="24FB221A" w14:textId="4154152D">
      <w:pPr>
        <w:pStyle w:val="Heading2"/>
        <w:bidi w:val="0"/>
      </w:pPr>
      <w:bookmarkStart w:name="_Toc1892053162" w:id="1572968302"/>
      <w:r w:rsidR="0FCF4945">
        <w:rPr/>
        <w:t>Login system:</w:t>
      </w:r>
      <w:bookmarkEnd w:id="1572968302"/>
    </w:p>
    <w:p w:rsidR="141B0610" w:rsidP="141B0610" w:rsidRDefault="141B0610" w14:paraId="7A38414D" w14:textId="2B5756CA">
      <w:pPr>
        <w:pStyle w:val="Normal"/>
      </w:pPr>
      <w:r>
        <w:drawing>
          <wp:inline wp14:editId="28CB198A" wp14:anchorId="72F10CBD">
            <wp:extent cx="4572000" cy="2238375"/>
            <wp:effectExtent l="0" t="0" r="0" b="0"/>
            <wp:docPr id="1402249102" name="" title=""/>
            <wp:cNvGraphicFramePr>
              <a:graphicFrameLocks noChangeAspect="1"/>
            </wp:cNvGraphicFramePr>
            <a:graphic>
              <a:graphicData uri="http://schemas.openxmlformats.org/drawingml/2006/picture">
                <pic:pic>
                  <pic:nvPicPr>
                    <pic:cNvPr id="0" name=""/>
                    <pic:cNvPicPr/>
                  </pic:nvPicPr>
                  <pic:blipFill>
                    <a:blip r:embed="Rcb8d22d932ac4884">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0FCF4945" w:rsidP="0FCF4945" w:rsidRDefault="0FCF4945" w14:paraId="30E50663" w14:textId="4DDC1A8D">
      <w:pPr>
        <w:pStyle w:val="Normal"/>
      </w:pPr>
      <w:r>
        <w:drawing>
          <wp:inline wp14:editId="028CCB24" wp14:anchorId="190F681A">
            <wp:extent cx="4572000" cy="2314575"/>
            <wp:effectExtent l="0" t="0" r="0" b="0"/>
            <wp:docPr id="528935296" name="" title=""/>
            <wp:cNvGraphicFramePr>
              <a:graphicFrameLocks noChangeAspect="1"/>
            </wp:cNvGraphicFramePr>
            <a:graphic>
              <a:graphicData uri="http://schemas.openxmlformats.org/drawingml/2006/picture">
                <pic:pic>
                  <pic:nvPicPr>
                    <pic:cNvPr id="0" name=""/>
                    <pic:cNvPicPr/>
                  </pic:nvPicPr>
                  <pic:blipFill>
                    <a:blip r:embed="R10b3192f306b425c">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FCF4945" w:rsidP="0FCF4945" w:rsidRDefault="0FCF4945" w14:paraId="2617EE11" w14:textId="2A194D07">
      <w:pPr>
        <w:pStyle w:val="Normal"/>
      </w:pPr>
      <w:r>
        <w:drawing>
          <wp:inline wp14:editId="01A538AB" wp14:anchorId="594A3AD0">
            <wp:extent cx="4572000" cy="1428750"/>
            <wp:effectExtent l="0" t="0" r="0" b="0"/>
            <wp:docPr id="1018258598" name="" title=""/>
            <wp:cNvGraphicFramePr>
              <a:graphicFrameLocks noChangeAspect="1"/>
            </wp:cNvGraphicFramePr>
            <a:graphic>
              <a:graphicData uri="http://schemas.openxmlformats.org/drawingml/2006/picture">
                <pic:pic>
                  <pic:nvPicPr>
                    <pic:cNvPr id="0" name=""/>
                    <pic:cNvPicPr/>
                  </pic:nvPicPr>
                  <pic:blipFill>
                    <a:blip r:embed="R8fb09b8fe8344bb7">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r>
        <w:drawing>
          <wp:inline wp14:editId="00414D62" wp14:anchorId="5374AD35">
            <wp:extent cx="4572000" cy="609600"/>
            <wp:effectExtent l="0" t="0" r="0" b="0"/>
            <wp:docPr id="275271052" name="" title=""/>
            <wp:cNvGraphicFramePr>
              <a:graphicFrameLocks noChangeAspect="1"/>
            </wp:cNvGraphicFramePr>
            <a:graphic>
              <a:graphicData uri="http://schemas.openxmlformats.org/drawingml/2006/picture">
                <pic:pic>
                  <pic:nvPicPr>
                    <pic:cNvPr id="0" name=""/>
                    <pic:cNvPicPr/>
                  </pic:nvPicPr>
                  <pic:blipFill>
                    <a:blip r:embed="Ref098abbc41d48f0">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0FCF4945" w:rsidP="0FCF4945" w:rsidRDefault="0FCF4945" w14:paraId="0F3B3E14" w14:textId="0E2AF3CF">
      <w:pPr>
        <w:pStyle w:val="Normal"/>
      </w:pPr>
      <w:r>
        <w:drawing>
          <wp:inline wp14:editId="2D2AE895" wp14:anchorId="345FAC4C">
            <wp:extent cx="4572000" cy="2943225"/>
            <wp:effectExtent l="0" t="0" r="0" b="0"/>
            <wp:docPr id="432811800" name="" title=""/>
            <wp:cNvGraphicFramePr>
              <a:graphicFrameLocks noChangeAspect="1"/>
            </wp:cNvGraphicFramePr>
            <a:graphic>
              <a:graphicData uri="http://schemas.openxmlformats.org/drawingml/2006/picture">
                <pic:pic>
                  <pic:nvPicPr>
                    <pic:cNvPr id="0" name=""/>
                    <pic:cNvPicPr/>
                  </pic:nvPicPr>
                  <pic:blipFill>
                    <a:blip r:embed="R61625e98cf404cc9">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0FCF4945" w:rsidP="0FCF4945" w:rsidRDefault="0FCF4945" w14:paraId="33A858F0" w14:textId="35A22E0B">
      <w:pPr>
        <w:pStyle w:val="Normal"/>
      </w:pPr>
      <w:r>
        <w:drawing>
          <wp:inline wp14:editId="58CF2A6A" wp14:anchorId="33CD5B5E">
            <wp:extent cx="4572000" cy="2724150"/>
            <wp:effectExtent l="0" t="0" r="0" b="0"/>
            <wp:docPr id="624309029" name="" title=""/>
            <wp:cNvGraphicFramePr>
              <a:graphicFrameLocks noChangeAspect="1"/>
            </wp:cNvGraphicFramePr>
            <a:graphic>
              <a:graphicData uri="http://schemas.openxmlformats.org/drawingml/2006/picture">
                <pic:pic>
                  <pic:nvPicPr>
                    <pic:cNvPr id="0" name=""/>
                    <pic:cNvPicPr/>
                  </pic:nvPicPr>
                  <pic:blipFill>
                    <a:blip r:embed="R568963520cb94e74">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0436316A" w:rsidP="0436316A" w:rsidRDefault="0436316A" w14:paraId="76CCE226" w14:textId="4A4E3F78">
      <w:pPr>
        <w:pStyle w:val="Normal"/>
        <w:suppressLineNumbers w:val="0"/>
        <w:bidi w:val="0"/>
        <w:spacing w:before="0" w:beforeAutospacing="off" w:after="0" w:afterAutospacing="off" w:line="240" w:lineRule="auto"/>
        <w:ind w:left="0" w:right="0"/>
        <w:jc w:val="left"/>
      </w:pPr>
      <w:r w:rsidRPr="3583A7C2" w:rsidR="3583A7C2">
        <w:rPr>
          <w:b w:val="1"/>
          <w:bCs w:val="1"/>
          <w:u w:val="single"/>
        </w:rPr>
        <w:t xml:space="preserve">This </w:t>
      </w:r>
      <w:r w:rsidRPr="3583A7C2" w:rsidR="3583A7C2">
        <w:rPr>
          <w:b w:val="1"/>
          <w:bCs w:val="1"/>
          <w:u w:val="single"/>
        </w:rPr>
        <w:t>is</w:t>
      </w:r>
      <w:r w:rsidRPr="3583A7C2" w:rsidR="3583A7C2">
        <w:rPr>
          <w:b w:val="1"/>
          <w:bCs w:val="1"/>
          <w:u w:val="single"/>
        </w:rPr>
        <w:t xml:space="preserve"> my login and sign-up system.</w:t>
      </w:r>
      <w:r w:rsidR="3583A7C2">
        <w:rPr/>
        <w:t xml:space="preserve"> </w:t>
      </w:r>
    </w:p>
    <w:p w:rsidR="0436316A" w:rsidP="75ADAD8C" w:rsidRDefault="0436316A" w14:paraId="44C68F3D" w14:textId="0E70EA85">
      <w:pPr>
        <w:pStyle w:val="Normal"/>
        <w:suppressLineNumbers w:val="0"/>
        <w:bidi w:val="0"/>
        <w:spacing w:before="0" w:beforeAutospacing="off" w:after="0" w:afterAutospacing="off" w:line="240" w:lineRule="auto"/>
        <w:ind w:left="0" w:right="0"/>
        <w:jc w:val="left"/>
        <w:rPr>
          <w:i w:val="1"/>
          <w:iCs w:val="1"/>
        </w:rPr>
      </w:pPr>
      <w:r w:rsidRPr="75ADAD8C" w:rsidR="75ADAD8C">
        <w:rPr>
          <w:i w:val="1"/>
          <w:iCs w:val="1"/>
        </w:rPr>
        <w:t>Firstly,</w:t>
      </w:r>
      <w:r w:rsidRPr="75ADAD8C" w:rsidR="75ADAD8C">
        <w:rPr>
          <w:i w:val="1"/>
          <w:iCs w:val="1"/>
        </w:rPr>
        <w:t xml:space="preserve"> it checks whether there are any entries in the database</w:t>
      </w:r>
    </w:p>
    <w:p w:rsidR="0436316A" w:rsidP="0FCF4945" w:rsidRDefault="0436316A" w14:paraId="489AE99C" w14:textId="5DA8A124">
      <w:pPr>
        <w:pStyle w:val="Normal"/>
        <w:suppressLineNumbers w:val="0"/>
        <w:bidi w:val="0"/>
        <w:spacing w:before="0" w:beforeAutospacing="off" w:after="0" w:afterAutospacing="off" w:line="240" w:lineRule="auto"/>
        <w:ind w:left="0" w:right="0"/>
        <w:jc w:val="left"/>
        <w:rPr>
          <w:i w:val="1"/>
          <w:iCs w:val="1"/>
        </w:rPr>
      </w:pPr>
      <w:r w:rsidRPr="0FCF4945" w:rsidR="0FCF4945">
        <w:rPr>
          <w:i w:val="1"/>
          <w:iCs w:val="1"/>
        </w:rPr>
        <w:t>If there are entries, then it goes to the login part by entering 2</w:t>
      </w:r>
      <w:r w:rsidRPr="0FCF4945" w:rsidR="0FCF4945">
        <w:rPr>
          <w:i w:val="1"/>
          <w:iCs w:val="1"/>
          <w:vertAlign w:val="superscript"/>
        </w:rPr>
        <w:t>nd</w:t>
      </w:r>
      <w:r w:rsidRPr="0FCF4945" w:rsidR="0FCF4945">
        <w:rPr>
          <w:i w:val="1"/>
          <w:iCs w:val="1"/>
        </w:rPr>
        <w:t xml:space="preserve"> method </w:t>
      </w:r>
    </w:p>
    <w:p w:rsidR="0436316A" w:rsidP="0FCF4945" w:rsidRDefault="0436316A" w14:paraId="022FC217" w14:textId="096D68B8">
      <w:pPr>
        <w:pStyle w:val="Normal"/>
        <w:suppressLineNumbers w:val="0"/>
        <w:bidi w:val="0"/>
        <w:spacing w:before="0" w:beforeAutospacing="off" w:after="0" w:afterAutospacing="off" w:line="360" w:lineRule="auto"/>
        <w:ind w:left="0" w:right="0"/>
        <w:jc w:val="both"/>
        <w:rPr>
          <w:rFonts w:ascii="Teko" w:hAnsi="Teko" w:eastAsia="Teko" w:cs="Teko"/>
          <w:i w:val="1"/>
          <w:iCs w:val="1"/>
          <w:sz w:val="24"/>
          <w:szCs w:val="24"/>
        </w:rPr>
      </w:pPr>
      <w:r w:rsidRPr="0FCF4945" w:rsidR="0FCF4945">
        <w:rPr>
          <w:rFonts w:ascii="Teko" w:hAnsi="Teko" w:eastAsia="Teko" w:cs="Teko"/>
          <w:i w:val="1"/>
          <w:iCs w:val="1"/>
          <w:sz w:val="24"/>
          <w:szCs w:val="24"/>
        </w:rPr>
        <w:t xml:space="preserve">If there </w:t>
      </w:r>
      <w:r w:rsidRPr="0FCF4945" w:rsidR="0FCF4945">
        <w:rPr>
          <w:rFonts w:ascii="Teko" w:hAnsi="Teko" w:eastAsia="Teko" w:cs="Teko"/>
          <w:i w:val="1"/>
          <w:iCs w:val="1"/>
          <w:sz w:val="24"/>
          <w:szCs w:val="24"/>
        </w:rPr>
        <w:t>aren’t</w:t>
      </w:r>
      <w:r w:rsidRPr="0FCF4945" w:rsidR="0FCF4945">
        <w:rPr>
          <w:rFonts w:ascii="Teko" w:hAnsi="Teko" w:eastAsia="Teko" w:cs="Teko"/>
          <w:i w:val="1"/>
          <w:iCs w:val="1"/>
          <w:sz w:val="24"/>
          <w:szCs w:val="24"/>
        </w:rPr>
        <w:t xml:space="preserve"> entries, then it goes to the sign-up part by entering 1</w:t>
      </w:r>
      <w:r w:rsidRPr="0FCF4945" w:rsidR="0FCF4945">
        <w:rPr>
          <w:rFonts w:ascii="Teko" w:hAnsi="Teko" w:eastAsia="Teko" w:cs="Teko"/>
          <w:i w:val="1"/>
          <w:iCs w:val="1"/>
          <w:sz w:val="24"/>
          <w:szCs w:val="24"/>
          <w:vertAlign w:val="superscript"/>
        </w:rPr>
        <w:t>st</w:t>
      </w:r>
      <w:r w:rsidRPr="0FCF4945" w:rsidR="0FCF4945">
        <w:rPr>
          <w:rFonts w:ascii="Teko" w:hAnsi="Teko" w:eastAsia="Teko" w:cs="Teko"/>
          <w:i w:val="1"/>
          <w:iCs w:val="1"/>
          <w:sz w:val="24"/>
          <w:szCs w:val="24"/>
        </w:rPr>
        <w:t xml:space="preserve"> method</w:t>
      </w:r>
    </w:p>
    <w:p w:rsidR="3583A7C2" w:rsidP="0FCF4945" w:rsidRDefault="3583A7C2" w14:paraId="2307A099" w14:textId="61A2ACD3">
      <w:pPr>
        <w:pStyle w:val="Normal"/>
        <w:suppressLineNumbers w:val="0"/>
        <w:bidi w:val="0"/>
        <w:spacing w:before="0" w:beforeAutospacing="off" w:after="0" w:afterAutospacing="off" w:line="360" w:lineRule="auto"/>
        <w:ind w:left="0" w:right="0"/>
        <w:jc w:val="both"/>
        <w:rPr>
          <w:rFonts w:ascii="Teko" w:hAnsi="Teko" w:eastAsia="Teko" w:cs="Teko"/>
          <w:i w:val="1"/>
          <w:iCs w:val="1"/>
          <w:sz w:val="24"/>
          <w:szCs w:val="24"/>
        </w:rPr>
      </w:pPr>
      <w:r w:rsidRPr="0FCF4945" w:rsidR="0FCF4945">
        <w:rPr>
          <w:rFonts w:ascii="Teko" w:hAnsi="Teko" w:eastAsia="Teko" w:cs="Teko"/>
          <w:i w:val="1"/>
          <w:iCs w:val="1"/>
          <w:sz w:val="24"/>
          <w:szCs w:val="24"/>
        </w:rPr>
        <w:t xml:space="preserve">The algorithm </w:t>
      </w:r>
      <w:r w:rsidRPr="0FCF4945" w:rsidR="0FCF4945">
        <w:rPr>
          <w:rFonts w:ascii="Teko" w:hAnsi="Teko" w:eastAsia="Teko" w:cs="Teko"/>
          <w:b w:val="1"/>
          <w:bCs w:val="1"/>
          <w:i w:val="1"/>
          <w:iCs w:val="1"/>
          <w:sz w:val="24"/>
          <w:szCs w:val="24"/>
        </w:rPr>
        <w:t xml:space="preserve">recurses </w:t>
      </w:r>
      <w:r w:rsidRPr="0FCF4945" w:rsidR="0FCF4945">
        <w:rPr>
          <w:rFonts w:ascii="Teko" w:hAnsi="Teko" w:eastAsia="Teko" w:cs="Teko"/>
          <w:b w:val="0"/>
          <w:bCs w:val="0"/>
          <w:i w:val="1"/>
          <w:iCs w:val="1"/>
          <w:sz w:val="24"/>
          <w:szCs w:val="24"/>
        </w:rPr>
        <w:t>based</w:t>
      </w:r>
      <w:r w:rsidRPr="0FCF4945" w:rsidR="0FCF4945">
        <w:rPr>
          <w:rFonts w:ascii="Teko" w:hAnsi="Teko" w:eastAsia="Teko" w:cs="Teko"/>
          <w:b w:val="0"/>
          <w:bCs w:val="0"/>
          <w:i w:val="1"/>
          <w:iCs w:val="1"/>
          <w:sz w:val="24"/>
          <w:szCs w:val="24"/>
        </w:rPr>
        <w:t xml:space="preserve"> </w:t>
      </w:r>
      <w:r w:rsidRPr="0FCF4945" w:rsidR="0FCF4945">
        <w:rPr>
          <w:rFonts w:ascii="Teko" w:hAnsi="Teko" w:eastAsia="Teko" w:cs="Teko"/>
          <w:b w:val="0"/>
          <w:bCs w:val="0"/>
          <w:i w:val="1"/>
          <w:iCs w:val="1"/>
          <w:sz w:val="24"/>
          <w:szCs w:val="24"/>
        </w:rPr>
        <w:t>on valid or invalid inputs</w:t>
      </w:r>
    </w:p>
    <w:p w:rsidR="0FCF4945" w:rsidP="0FCF4945" w:rsidRDefault="0FCF4945" w14:paraId="07263FA2" w14:textId="2A234947">
      <w:pPr>
        <w:pStyle w:val="Normal"/>
        <w:suppressLineNumbers w:val="0"/>
        <w:bidi w:val="0"/>
        <w:spacing w:before="0" w:beforeAutospacing="off" w:after="0" w:afterAutospacing="off" w:line="360" w:lineRule="auto"/>
        <w:ind w:left="0" w:right="0"/>
        <w:jc w:val="both"/>
        <w:rPr>
          <w:rFonts w:ascii="Teko" w:hAnsi="Teko" w:eastAsia="Teko" w:cs="Teko"/>
          <w:b w:val="0"/>
          <w:bCs w:val="0"/>
          <w:i w:val="1"/>
          <w:iCs w:val="1"/>
          <w:sz w:val="24"/>
          <w:szCs w:val="24"/>
        </w:rPr>
      </w:pPr>
      <w:r w:rsidRPr="0FCF4945" w:rsidR="0FCF4945">
        <w:rPr>
          <w:rFonts w:ascii="Teko" w:hAnsi="Teko" w:eastAsia="Teko" w:cs="Teko"/>
          <w:b w:val="0"/>
          <w:bCs w:val="0"/>
          <w:i w:val="1"/>
          <w:iCs w:val="1"/>
          <w:sz w:val="24"/>
          <w:szCs w:val="24"/>
        </w:rPr>
        <w:t xml:space="preserve">Then it enters the experience level determination algorithm. It is </w:t>
      </w:r>
      <w:r w:rsidRPr="0FCF4945" w:rsidR="0FCF4945">
        <w:rPr>
          <w:rFonts w:ascii="Teko" w:hAnsi="Teko" w:eastAsia="Teko" w:cs="Teko"/>
          <w:b w:val="0"/>
          <w:bCs w:val="0"/>
          <w:i w:val="1"/>
          <w:iCs w:val="1"/>
          <w:sz w:val="24"/>
          <w:szCs w:val="24"/>
        </w:rPr>
        <w:t>a very simple</w:t>
      </w:r>
      <w:r w:rsidRPr="0FCF4945" w:rsidR="0FCF4945">
        <w:rPr>
          <w:rFonts w:ascii="Teko" w:hAnsi="Teko" w:eastAsia="Teko" w:cs="Teko"/>
          <w:b w:val="0"/>
          <w:bCs w:val="0"/>
          <w:i w:val="1"/>
          <w:iCs w:val="1"/>
          <w:sz w:val="24"/>
          <w:szCs w:val="24"/>
        </w:rPr>
        <w:t xml:space="preserve"> algorithm that </w:t>
      </w:r>
      <w:r w:rsidRPr="0FCF4945" w:rsidR="0FCF4945">
        <w:rPr>
          <w:rFonts w:ascii="Teko" w:hAnsi="Teko" w:eastAsia="Teko" w:cs="Teko"/>
          <w:b w:val="0"/>
          <w:bCs w:val="0"/>
          <w:i w:val="1"/>
          <w:iCs w:val="1"/>
          <w:sz w:val="24"/>
          <w:szCs w:val="24"/>
        </w:rPr>
        <w:t>determines</w:t>
      </w:r>
      <w:r w:rsidRPr="0FCF4945" w:rsidR="0FCF4945">
        <w:rPr>
          <w:rFonts w:ascii="Teko" w:hAnsi="Teko" w:eastAsia="Teko" w:cs="Teko"/>
          <w:b w:val="0"/>
          <w:bCs w:val="0"/>
          <w:i w:val="1"/>
          <w:iCs w:val="1"/>
          <w:sz w:val="24"/>
          <w:szCs w:val="24"/>
        </w:rPr>
        <w:t xml:space="preserve"> the user’s experience level based on </w:t>
      </w:r>
      <w:r w:rsidRPr="0FCF4945" w:rsidR="0FCF4945">
        <w:rPr>
          <w:rFonts w:ascii="Teko" w:hAnsi="Teko" w:eastAsia="Teko" w:cs="Teko"/>
          <w:b w:val="0"/>
          <w:bCs w:val="0"/>
          <w:i w:val="1"/>
          <w:iCs w:val="1"/>
          <w:sz w:val="24"/>
          <w:szCs w:val="24"/>
        </w:rPr>
        <w:t>arbitrary</w:t>
      </w:r>
      <w:r w:rsidRPr="0FCF4945" w:rsidR="0FCF4945">
        <w:rPr>
          <w:rFonts w:ascii="Teko" w:hAnsi="Teko" w:eastAsia="Teko" w:cs="Teko"/>
          <w:b w:val="0"/>
          <w:bCs w:val="0"/>
          <w:i w:val="1"/>
          <w:iCs w:val="1"/>
          <w:sz w:val="24"/>
          <w:szCs w:val="24"/>
        </w:rPr>
        <w:t xml:space="preserve"> value ranges based on the users answers to some questions</w:t>
      </w:r>
    </w:p>
    <w:p w:rsidR="0436316A" w:rsidP="0436316A" w:rsidRDefault="0436316A" w14:paraId="0EF25B87" w14:textId="764CA904">
      <w:pPr>
        <w:pStyle w:val="Normal"/>
        <w:suppressLineNumbers w:val="0"/>
        <w:bidi w:val="0"/>
        <w:spacing w:before="0" w:beforeAutospacing="off" w:after="0" w:afterAutospacing="off" w:line="240" w:lineRule="auto"/>
        <w:ind w:left="0" w:right="0"/>
        <w:jc w:val="left"/>
      </w:pPr>
    </w:p>
    <w:p w:rsidR="0436316A" w:rsidP="0436316A" w:rsidRDefault="0436316A" w14:paraId="78D3319B" w14:textId="324FF278">
      <w:pPr>
        <w:pStyle w:val="Heading2"/>
        <w:bidi w:val="0"/>
      </w:pPr>
      <w:bookmarkStart w:name="_Toc1550365411" w:id="343606828"/>
      <w:r w:rsidR="21C863CE">
        <w:rPr/>
        <w:t>Constants file</w:t>
      </w:r>
      <w:bookmarkEnd w:id="343606828"/>
    </w:p>
    <w:p w:rsidR="0436316A" w:rsidP="0436316A" w:rsidRDefault="0436316A" w14:paraId="4824003F" w14:textId="4139D0B3">
      <w:pPr>
        <w:pStyle w:val="Normal"/>
        <w:bidi w:val="0"/>
        <w:spacing w:before="0" w:beforeAutospacing="off" w:after="0" w:afterAutospacing="off" w:line="240" w:lineRule="auto"/>
        <w:ind w:left="0" w:right="0"/>
        <w:jc w:val="left"/>
      </w:pPr>
      <w:r>
        <w:drawing>
          <wp:inline wp14:editId="3956E091" wp14:anchorId="162C04E2">
            <wp:extent cx="5286375" cy="7712644"/>
            <wp:effectExtent l="0" t="0" r="0" b="0"/>
            <wp:docPr id="571127844" name="" title=""/>
            <wp:cNvGraphicFramePr>
              <a:graphicFrameLocks noChangeAspect="1"/>
            </wp:cNvGraphicFramePr>
            <a:graphic>
              <a:graphicData uri="http://schemas.openxmlformats.org/drawingml/2006/picture">
                <pic:pic>
                  <pic:nvPicPr>
                    <pic:cNvPr id="0" name=""/>
                    <pic:cNvPicPr/>
                  </pic:nvPicPr>
                  <pic:blipFill>
                    <a:blip r:embed="R3afb8d6c555e4115">
                      <a:extLst>
                        <a:ext xmlns:a="http://schemas.openxmlformats.org/drawingml/2006/main" uri="{28A0092B-C50C-407E-A947-70E740481C1C}">
                          <a14:useLocalDpi val="0"/>
                        </a:ext>
                      </a:extLst>
                    </a:blip>
                    <a:stretch>
                      <a:fillRect/>
                    </a:stretch>
                  </pic:blipFill>
                  <pic:spPr>
                    <a:xfrm>
                      <a:off x="0" y="0"/>
                      <a:ext cx="5286375" cy="7712644"/>
                    </a:xfrm>
                    <a:prstGeom prst="rect">
                      <a:avLst/>
                    </a:prstGeom>
                  </pic:spPr>
                </pic:pic>
              </a:graphicData>
            </a:graphic>
          </wp:inline>
        </w:drawing>
      </w:r>
    </w:p>
    <w:p w:rsidR="0436316A" w:rsidP="0436316A" w:rsidRDefault="0436316A" w14:paraId="0E6025A4" w14:textId="4F24CDEC">
      <w:pPr>
        <w:pStyle w:val="Normal"/>
        <w:bidi w:val="0"/>
        <w:spacing w:before="0" w:beforeAutospacing="off" w:after="0" w:afterAutospacing="off" w:line="240" w:lineRule="auto"/>
        <w:ind w:left="0" w:right="0"/>
        <w:jc w:val="left"/>
      </w:pPr>
      <w:r>
        <w:drawing>
          <wp:inline wp14:editId="02D0C65F" wp14:anchorId="56DA343A">
            <wp:extent cx="5897467" cy="3059311"/>
            <wp:effectExtent l="0" t="0" r="0" b="0"/>
            <wp:docPr id="1788117831" name="" title=""/>
            <wp:cNvGraphicFramePr>
              <a:graphicFrameLocks noChangeAspect="1"/>
            </wp:cNvGraphicFramePr>
            <a:graphic>
              <a:graphicData uri="http://schemas.openxmlformats.org/drawingml/2006/picture">
                <pic:pic>
                  <pic:nvPicPr>
                    <pic:cNvPr id="0" name=""/>
                    <pic:cNvPicPr/>
                  </pic:nvPicPr>
                  <pic:blipFill>
                    <a:blip r:embed="R7c11d4e67ccb4cc1">
                      <a:extLst>
                        <a:ext xmlns:a="http://schemas.openxmlformats.org/drawingml/2006/main" uri="{28A0092B-C50C-407E-A947-70E740481C1C}">
                          <a14:useLocalDpi val="0"/>
                        </a:ext>
                      </a:extLst>
                    </a:blip>
                    <a:stretch>
                      <a:fillRect/>
                    </a:stretch>
                  </pic:blipFill>
                  <pic:spPr>
                    <a:xfrm>
                      <a:off x="0" y="0"/>
                      <a:ext cx="5897467" cy="3059311"/>
                    </a:xfrm>
                    <a:prstGeom prst="rect">
                      <a:avLst/>
                    </a:prstGeom>
                  </pic:spPr>
                </pic:pic>
              </a:graphicData>
            </a:graphic>
          </wp:inline>
        </w:drawing>
      </w:r>
    </w:p>
    <w:p w:rsidR="0436316A" w:rsidP="75ADAD8C" w:rsidRDefault="0436316A" w14:paraId="612F30BB" w14:textId="2AC3A7A5">
      <w:pPr>
        <w:pStyle w:val="Normal"/>
        <w:bidi w:val="0"/>
        <w:spacing w:before="0" w:beforeAutospacing="off" w:after="0" w:afterAutospacing="off" w:line="240" w:lineRule="auto"/>
        <w:ind w:left="0" w:right="0"/>
        <w:jc w:val="left"/>
        <w:rPr>
          <w:i w:val="1"/>
          <w:iCs w:val="1"/>
        </w:rPr>
      </w:pPr>
      <w:r w:rsidRPr="75ADAD8C" w:rsidR="75ADAD8C">
        <w:rPr>
          <w:i w:val="1"/>
          <w:iCs w:val="1"/>
        </w:rPr>
        <w:t>This imports all required modules for all the GUIs functionality [including the imports from the basics file]</w:t>
      </w:r>
    </w:p>
    <w:p w:rsidR="0436316A" w:rsidP="75ADAD8C" w:rsidRDefault="0436316A" w14:paraId="6481F232" w14:textId="5FE5AFCE">
      <w:pPr>
        <w:pStyle w:val="Normal"/>
        <w:bidi w:val="0"/>
        <w:spacing w:before="0" w:beforeAutospacing="off" w:after="0" w:afterAutospacing="off" w:line="240" w:lineRule="auto"/>
        <w:ind w:left="0" w:right="0"/>
        <w:jc w:val="left"/>
        <w:rPr>
          <w:i w:val="1"/>
          <w:iCs w:val="1"/>
        </w:rPr>
      </w:pPr>
      <w:r w:rsidRPr="75ADAD8C" w:rsidR="75ADAD8C">
        <w:rPr>
          <w:i w:val="1"/>
          <w:iCs w:val="1"/>
        </w:rPr>
        <w:t xml:space="preserve">This </w:t>
      </w:r>
      <w:r w:rsidRPr="75ADAD8C" w:rsidR="75ADAD8C">
        <w:rPr>
          <w:i w:val="1"/>
          <w:iCs w:val="1"/>
        </w:rPr>
        <w:t>initialises</w:t>
      </w:r>
      <w:r w:rsidRPr="75ADAD8C" w:rsidR="75ADAD8C">
        <w:rPr>
          <w:i w:val="1"/>
          <w:iCs w:val="1"/>
        </w:rPr>
        <w:t xml:space="preserve"> the dynamic addition of the tabs in the GUI</w:t>
      </w:r>
    </w:p>
    <w:p w:rsidR="0436316A" w:rsidP="75ADAD8C" w:rsidRDefault="0436316A" w14:paraId="11F9E53F" w14:textId="382D741E">
      <w:pPr>
        <w:pStyle w:val="Normal"/>
        <w:bidi w:val="0"/>
        <w:spacing w:before="0" w:beforeAutospacing="off" w:after="0" w:afterAutospacing="off" w:line="240" w:lineRule="auto"/>
        <w:ind w:left="0" w:right="0"/>
        <w:jc w:val="left"/>
        <w:rPr>
          <w:i w:val="1"/>
          <w:iCs w:val="1"/>
        </w:rPr>
      </w:pPr>
      <w:r w:rsidRPr="75ADAD8C" w:rsidR="75ADAD8C">
        <w:rPr>
          <w:i w:val="1"/>
          <w:iCs w:val="1"/>
        </w:rPr>
        <w:t xml:space="preserve">This stores the tab number like “tab1” in </w:t>
      </w:r>
      <w:r w:rsidRPr="75ADAD8C" w:rsidR="75ADAD8C">
        <w:rPr>
          <w:i w:val="1"/>
          <w:iCs w:val="1"/>
        </w:rPr>
        <w:t>an</w:t>
      </w:r>
      <w:r w:rsidRPr="75ADAD8C" w:rsidR="75ADAD8C">
        <w:rPr>
          <w:i w:val="1"/>
          <w:iCs w:val="1"/>
        </w:rPr>
        <w:t xml:space="preserve"> array of strings and the corresponding colours in another array and the names of the tabs in another array</w:t>
      </w:r>
    </w:p>
    <w:p w:rsidR="0436316A" w:rsidP="21C863CE" w:rsidRDefault="0436316A" w14:paraId="06CCE6A6" w14:textId="19304E22">
      <w:pPr>
        <w:pStyle w:val="Normal"/>
        <w:bidi w:val="0"/>
        <w:spacing w:before="0" w:beforeAutospacing="off" w:after="0" w:afterAutospacing="off" w:line="240" w:lineRule="auto"/>
        <w:ind w:left="0" w:right="0"/>
        <w:jc w:val="left"/>
        <w:rPr>
          <w:i w:val="1"/>
          <w:iCs w:val="1"/>
        </w:rPr>
      </w:pPr>
      <w:r w:rsidRPr="21C863CE" w:rsidR="21C863CE">
        <w:rPr>
          <w:i w:val="1"/>
          <w:iCs w:val="1"/>
        </w:rPr>
        <w:t xml:space="preserve">The </w:t>
      </w:r>
      <w:r w:rsidRPr="21C863CE" w:rsidR="21C863CE">
        <w:rPr>
          <w:i w:val="1"/>
          <w:iCs w:val="1"/>
        </w:rPr>
        <w:t>tab_search</w:t>
      </w:r>
      <w:r w:rsidRPr="21C863CE" w:rsidR="21C863CE">
        <w:rPr>
          <w:i w:val="1"/>
          <w:iCs w:val="1"/>
        </w:rPr>
        <w:t xml:space="preserve"> function if an extremely useful function that will return the tab number based on the name of the tab entered so tabs can be easily added and removed, and their colours easily altered.</w:t>
      </w:r>
    </w:p>
    <w:p w:rsidR="0436316A" w:rsidP="75ADAD8C" w:rsidRDefault="0436316A" w14:paraId="2A9A0952" w14:textId="6B801076">
      <w:pPr>
        <w:pStyle w:val="Normal"/>
        <w:bidi w:val="0"/>
        <w:spacing w:before="0" w:beforeAutospacing="off" w:after="0" w:afterAutospacing="off" w:line="240" w:lineRule="auto"/>
        <w:ind w:left="0" w:right="0"/>
        <w:jc w:val="left"/>
        <w:rPr>
          <w:i w:val="1"/>
          <w:iCs w:val="1"/>
        </w:rPr>
      </w:pPr>
      <w:r w:rsidRPr="75ADAD8C" w:rsidR="75ADAD8C">
        <w:rPr>
          <w:i w:val="1"/>
          <w:iCs w:val="1"/>
        </w:rPr>
        <w:t xml:space="preserve">The main function can iterate through the pictures that are stored in a folder and return the file path of any one of them </w:t>
      </w:r>
      <w:r w:rsidRPr="75ADAD8C" w:rsidR="75ADAD8C">
        <w:rPr>
          <w:i w:val="1"/>
          <w:iCs w:val="1"/>
        </w:rPr>
        <w:t>needed</w:t>
      </w:r>
      <w:r w:rsidRPr="75ADAD8C" w:rsidR="75ADAD8C">
        <w:rPr>
          <w:i w:val="1"/>
          <w:iCs w:val="1"/>
        </w:rPr>
        <w:t xml:space="preserve"> based on the inputted name</w:t>
      </w:r>
    </w:p>
    <w:p w:rsidR="3583A7C2" w:rsidP="75ADAD8C" w:rsidRDefault="3583A7C2" w14:paraId="30AED7DF" w14:textId="389F5E10">
      <w:pPr>
        <w:pStyle w:val="Normal"/>
        <w:bidi w:val="0"/>
        <w:spacing w:before="0" w:beforeAutospacing="off" w:after="0" w:afterAutospacing="off" w:line="240" w:lineRule="auto"/>
        <w:ind w:left="0" w:right="0"/>
        <w:jc w:val="left"/>
        <w:rPr>
          <w:i w:val="1"/>
          <w:iCs w:val="1"/>
        </w:rPr>
      </w:pPr>
      <w:r w:rsidRPr="75ADAD8C" w:rsidR="75ADAD8C">
        <w:rPr>
          <w:i w:val="1"/>
          <w:iCs w:val="1"/>
        </w:rPr>
        <w:t xml:space="preserve">There are separate files for constants and basics because this file initialises all the GUI functionality </w:t>
      </w:r>
      <w:r w:rsidRPr="75ADAD8C" w:rsidR="75ADAD8C">
        <w:rPr>
          <w:i w:val="1"/>
          <w:iCs w:val="1"/>
        </w:rPr>
        <w:t>required</w:t>
      </w:r>
      <w:r w:rsidRPr="75ADAD8C" w:rsidR="75ADAD8C">
        <w:rPr>
          <w:i w:val="1"/>
          <w:iCs w:val="1"/>
        </w:rPr>
        <w:t>,</w:t>
      </w:r>
      <w:r w:rsidRPr="75ADAD8C" w:rsidR="75ADAD8C">
        <w:rPr>
          <w:i w:val="1"/>
          <w:iCs w:val="1"/>
        </w:rPr>
        <w:t xml:space="preserve"> and “basics” has only the bar imports and modules </w:t>
      </w:r>
      <w:r w:rsidRPr="75ADAD8C" w:rsidR="75ADAD8C">
        <w:rPr>
          <w:i w:val="1"/>
          <w:iCs w:val="1"/>
        </w:rPr>
        <w:t>required</w:t>
      </w:r>
      <w:r w:rsidRPr="75ADAD8C" w:rsidR="75ADAD8C">
        <w:rPr>
          <w:i w:val="1"/>
          <w:iCs w:val="1"/>
        </w:rPr>
        <w:t xml:space="preserve"> throughout the code. </w:t>
      </w:r>
    </w:p>
    <w:p w:rsidR="3583A7C2" w:rsidP="75ADAD8C" w:rsidRDefault="3583A7C2" w14:paraId="081E1C90" w14:textId="17B4F2D1">
      <w:pPr>
        <w:pStyle w:val="Normal"/>
        <w:bidi w:val="0"/>
        <w:spacing w:before="0" w:beforeAutospacing="off" w:after="0" w:afterAutospacing="off" w:line="240" w:lineRule="auto"/>
        <w:ind w:left="0" w:right="0"/>
        <w:jc w:val="left"/>
        <w:rPr>
          <w:i w:val="1"/>
          <w:iCs w:val="1"/>
        </w:rPr>
      </w:pPr>
      <w:r w:rsidRPr="75ADAD8C" w:rsidR="75ADAD8C">
        <w:rPr>
          <w:i w:val="1"/>
          <w:iCs w:val="1"/>
        </w:rPr>
        <w:t xml:space="preserve">This is so that the functions that </w:t>
      </w:r>
      <w:r w:rsidRPr="75ADAD8C" w:rsidR="75ADAD8C">
        <w:rPr>
          <w:i w:val="1"/>
          <w:iCs w:val="1"/>
        </w:rPr>
        <w:t>don’t</w:t>
      </w:r>
      <w:r w:rsidRPr="75ADAD8C" w:rsidR="75ADAD8C">
        <w:rPr>
          <w:i w:val="1"/>
          <w:iCs w:val="1"/>
        </w:rPr>
        <w:t xml:space="preserve"> require GUI initialisation and imports can </w:t>
      </w:r>
      <w:r w:rsidRPr="75ADAD8C" w:rsidR="75ADAD8C">
        <w:rPr>
          <w:i w:val="1"/>
          <w:iCs w:val="1"/>
        </w:rPr>
        <w:t>run</w:t>
      </w:r>
      <w:r w:rsidRPr="75ADAD8C" w:rsidR="75ADAD8C">
        <w:rPr>
          <w:i w:val="1"/>
          <w:iCs w:val="1"/>
        </w:rPr>
        <w:t xml:space="preserve"> more efficiently. As seen, the constants file imports the basics file meaning the constants file </w:t>
      </w:r>
      <w:r w:rsidRPr="75ADAD8C" w:rsidR="75ADAD8C">
        <w:rPr>
          <w:i w:val="1"/>
          <w:iCs w:val="1"/>
        </w:rPr>
        <w:t>contains</w:t>
      </w:r>
      <w:r w:rsidRPr="75ADAD8C" w:rsidR="75ADAD8C">
        <w:rPr>
          <w:i w:val="1"/>
          <w:iCs w:val="1"/>
        </w:rPr>
        <w:t xml:space="preserve"> ALL the necessary imports and functions </w:t>
      </w:r>
      <w:r w:rsidRPr="75ADAD8C" w:rsidR="75ADAD8C">
        <w:rPr>
          <w:i w:val="1"/>
          <w:iCs w:val="1"/>
        </w:rPr>
        <w:t>required</w:t>
      </w:r>
      <w:r w:rsidRPr="75ADAD8C" w:rsidR="75ADAD8C">
        <w:rPr>
          <w:i w:val="1"/>
          <w:iCs w:val="1"/>
        </w:rPr>
        <w:t>.</w:t>
      </w:r>
    </w:p>
    <w:p w:rsidR="0436316A" w:rsidP="0436316A" w:rsidRDefault="0436316A" w14:paraId="23C4BA6E" w14:textId="2AD1CACB">
      <w:pPr>
        <w:pStyle w:val="Normal"/>
        <w:bidi w:val="0"/>
        <w:spacing w:before="0" w:beforeAutospacing="off" w:after="0" w:afterAutospacing="off" w:line="240" w:lineRule="auto"/>
        <w:ind w:right="0"/>
        <w:jc w:val="left"/>
      </w:pPr>
    </w:p>
    <w:p w:rsidR="0436316A" w:rsidP="0436316A" w:rsidRDefault="0436316A" w14:paraId="1EF784A8" w14:textId="5CA04A17">
      <w:pPr>
        <w:pStyle w:val="Heading2"/>
        <w:bidi w:val="0"/>
      </w:pPr>
      <w:bookmarkStart w:name="_Toc381739454" w:id="971488119"/>
      <w:r w:rsidR="21C863CE">
        <w:rPr/>
        <w:t>GUI basics file</w:t>
      </w:r>
      <w:bookmarkEnd w:id="971488119"/>
    </w:p>
    <w:p w:rsidR="0436316A" w:rsidP="0436316A" w:rsidRDefault="0436316A" w14:paraId="4B5EBCDE" w14:textId="1E44182B">
      <w:pPr>
        <w:pStyle w:val="Normal"/>
      </w:pPr>
      <w:r>
        <w:drawing>
          <wp:inline wp14:editId="2B968FF0" wp14:anchorId="721B9441">
            <wp:extent cx="6267450" cy="4060786"/>
            <wp:effectExtent l="0" t="0" r="0" b="0"/>
            <wp:docPr id="175922641" name="" title=""/>
            <wp:cNvGraphicFramePr>
              <a:graphicFrameLocks noChangeAspect="1"/>
            </wp:cNvGraphicFramePr>
            <a:graphic>
              <a:graphicData uri="http://schemas.openxmlformats.org/drawingml/2006/picture">
                <pic:pic>
                  <pic:nvPicPr>
                    <pic:cNvPr id="0" name=""/>
                    <pic:cNvPicPr/>
                  </pic:nvPicPr>
                  <pic:blipFill>
                    <a:blip r:embed="R8f63c4a7814648ea">
                      <a:extLst>
                        <a:ext xmlns:a="http://schemas.openxmlformats.org/drawingml/2006/main" uri="{28A0092B-C50C-407E-A947-70E740481C1C}">
                          <a14:useLocalDpi val="0"/>
                        </a:ext>
                      </a:extLst>
                    </a:blip>
                    <a:stretch>
                      <a:fillRect/>
                    </a:stretch>
                  </pic:blipFill>
                  <pic:spPr>
                    <a:xfrm>
                      <a:off x="0" y="0"/>
                      <a:ext cx="6267450" cy="4060786"/>
                    </a:xfrm>
                    <a:prstGeom prst="rect">
                      <a:avLst/>
                    </a:prstGeom>
                  </pic:spPr>
                </pic:pic>
              </a:graphicData>
            </a:graphic>
          </wp:inline>
        </w:drawing>
      </w:r>
    </w:p>
    <w:p w:rsidR="0436316A" w:rsidP="75ADAD8C" w:rsidRDefault="0436316A" w14:paraId="56401B2D" w14:textId="598D336A">
      <w:pPr>
        <w:pStyle w:val="Normal"/>
        <w:ind w:left="0"/>
        <w:rPr>
          <w:i w:val="1"/>
          <w:iCs w:val="1"/>
        </w:rPr>
      </w:pPr>
      <w:r w:rsidRPr="75ADAD8C" w:rsidR="75ADAD8C">
        <w:rPr>
          <w:i w:val="1"/>
          <w:iCs w:val="1"/>
        </w:rPr>
        <w:t>This file handles the appearance of the basics of the GUI</w:t>
      </w:r>
    </w:p>
    <w:p w:rsidR="0436316A" w:rsidP="75ADAD8C" w:rsidRDefault="0436316A" w14:paraId="42B876CF" w14:textId="43E03219">
      <w:pPr>
        <w:pStyle w:val="Normal"/>
        <w:ind w:left="0"/>
        <w:rPr>
          <w:i w:val="1"/>
          <w:iCs w:val="1"/>
        </w:rPr>
      </w:pPr>
      <w:r w:rsidRPr="75ADAD8C" w:rsidR="75ADAD8C">
        <w:rPr>
          <w:i w:val="1"/>
          <w:iCs w:val="1"/>
        </w:rPr>
        <w:t xml:space="preserve">It creates the frame </w:t>
      </w:r>
      <w:r w:rsidRPr="75ADAD8C" w:rsidR="75ADAD8C">
        <w:rPr>
          <w:i w:val="1"/>
          <w:iCs w:val="1"/>
        </w:rPr>
        <w:t>wh</w:t>
      </w:r>
      <w:r w:rsidRPr="75ADAD8C" w:rsidR="75ADAD8C">
        <w:rPr>
          <w:i w:val="1"/>
          <w:iCs w:val="1"/>
        </w:rPr>
        <w:t>ere</w:t>
      </w:r>
      <w:r w:rsidRPr="75ADAD8C" w:rsidR="75ADAD8C">
        <w:rPr>
          <w:i w:val="1"/>
          <w:iCs w:val="1"/>
        </w:rPr>
        <w:t xml:space="preserve"> the buttons to switch between tabs sit</w:t>
      </w:r>
    </w:p>
    <w:p w:rsidR="0436316A" w:rsidP="75ADAD8C" w:rsidRDefault="0436316A" w14:paraId="1DA31712" w14:textId="237BAC22">
      <w:pPr>
        <w:pStyle w:val="Normal"/>
        <w:ind w:left="0"/>
        <w:rPr>
          <w:i w:val="1"/>
          <w:iCs w:val="1"/>
        </w:rPr>
      </w:pPr>
      <w:r w:rsidRPr="75ADAD8C" w:rsidR="75ADAD8C">
        <w:rPr>
          <w:i w:val="1"/>
          <w:iCs w:val="1"/>
        </w:rPr>
        <w:t xml:space="preserve">The next line loops through the </w:t>
      </w:r>
      <w:r w:rsidRPr="75ADAD8C" w:rsidR="75ADAD8C">
        <w:rPr>
          <w:i w:val="1"/>
          <w:iCs w:val="1"/>
        </w:rPr>
        <w:t>tab_strings</w:t>
      </w:r>
      <w:r w:rsidRPr="75ADAD8C" w:rsidR="75ADAD8C">
        <w:rPr>
          <w:i w:val="1"/>
          <w:iCs w:val="1"/>
        </w:rPr>
        <w:t xml:space="preserve"> array and dynamically adds to the empty dictionary tabs.</w:t>
      </w:r>
    </w:p>
    <w:p w:rsidR="0436316A" w:rsidP="75ADAD8C" w:rsidRDefault="0436316A" w14:paraId="236F2B8C" w14:textId="097C6895">
      <w:pPr>
        <w:pStyle w:val="Normal"/>
        <w:ind w:left="0"/>
        <w:rPr>
          <w:i w:val="1"/>
          <w:iCs w:val="1"/>
        </w:rPr>
      </w:pPr>
      <w:r w:rsidRPr="75ADAD8C" w:rsidR="75ADAD8C">
        <w:rPr>
          <w:i w:val="1"/>
          <w:iCs w:val="1"/>
        </w:rPr>
        <w:t xml:space="preserve">It assigns each string in the </w:t>
      </w:r>
      <w:r w:rsidRPr="75ADAD8C" w:rsidR="75ADAD8C">
        <w:rPr>
          <w:i w:val="1"/>
          <w:iCs w:val="1"/>
        </w:rPr>
        <w:t>tab_strings</w:t>
      </w:r>
      <w:r w:rsidRPr="75ADAD8C" w:rsidR="75ADAD8C">
        <w:rPr>
          <w:i w:val="1"/>
          <w:iCs w:val="1"/>
        </w:rPr>
        <w:t xml:space="preserve"> array to a Frame in </w:t>
      </w:r>
      <w:r w:rsidRPr="75ADAD8C" w:rsidR="75ADAD8C">
        <w:rPr>
          <w:i w:val="1"/>
          <w:iCs w:val="1"/>
        </w:rPr>
        <w:t>tkinter</w:t>
      </w:r>
      <w:r w:rsidRPr="75ADAD8C" w:rsidR="75ADAD8C">
        <w:rPr>
          <w:i w:val="1"/>
          <w:iCs w:val="1"/>
        </w:rPr>
        <w:t xml:space="preserve"> and adds it to the tabs dictionary</w:t>
      </w:r>
    </w:p>
    <w:p w:rsidR="0436316A" w:rsidP="75ADAD8C" w:rsidRDefault="0436316A" w14:paraId="431597B4" w14:textId="6B02B1EB">
      <w:pPr>
        <w:pStyle w:val="Normal"/>
        <w:ind w:left="0"/>
        <w:rPr>
          <w:i w:val="1"/>
          <w:iCs w:val="1"/>
        </w:rPr>
      </w:pPr>
      <w:r w:rsidRPr="75ADAD8C" w:rsidR="75ADAD8C">
        <w:rPr>
          <w:i w:val="1"/>
          <w:iCs w:val="1"/>
        </w:rPr>
        <w:t xml:space="preserve">It uses the </w:t>
      </w:r>
      <w:r w:rsidRPr="75ADAD8C" w:rsidR="75ADAD8C">
        <w:rPr>
          <w:i w:val="1"/>
          <w:iCs w:val="1"/>
        </w:rPr>
        <w:t>enumerate</w:t>
      </w:r>
      <w:r w:rsidRPr="75ADAD8C" w:rsidR="75ADAD8C">
        <w:rPr>
          <w:i w:val="1"/>
          <w:iCs w:val="1"/>
        </w:rPr>
        <w:t xml:space="preserve"> function to return both the value and index at each point in the tab_strings so that the colours array can be iterated through simultaneously as well</w:t>
      </w:r>
    </w:p>
    <w:p w:rsidR="0436316A" w:rsidP="75ADAD8C" w:rsidRDefault="0436316A" w14:paraId="6AF315A2" w14:textId="6DD86B97">
      <w:pPr>
        <w:pStyle w:val="Normal"/>
        <w:ind w:left="0"/>
        <w:rPr>
          <w:i w:val="1"/>
          <w:iCs w:val="1"/>
        </w:rPr>
      </w:pPr>
      <w:r w:rsidRPr="75ADAD8C" w:rsidR="75ADAD8C">
        <w:rPr>
          <w:i w:val="1"/>
          <w:iCs w:val="1"/>
        </w:rPr>
        <w:t xml:space="preserve">Then by iterating through the tab names, the </w:t>
      </w:r>
      <w:r w:rsidRPr="75ADAD8C" w:rsidR="75ADAD8C">
        <w:rPr>
          <w:i w:val="1"/>
          <w:iCs w:val="1"/>
        </w:rPr>
        <w:t>tk.Frames</w:t>
      </w:r>
      <w:r w:rsidRPr="75ADAD8C" w:rsidR="75ADAD8C">
        <w:rPr>
          <w:i w:val="1"/>
          <w:iCs w:val="1"/>
        </w:rPr>
        <w:t xml:space="preserve"> are appended to the frames array and the frames are all placed in the same place one on top of another. The “pack. </w:t>
      </w:r>
      <w:r w:rsidRPr="75ADAD8C" w:rsidR="75ADAD8C">
        <w:rPr>
          <w:i w:val="1"/>
          <w:iCs w:val="1"/>
        </w:rPr>
        <w:t>Propagate (</w:t>
      </w:r>
      <w:r w:rsidRPr="75ADAD8C" w:rsidR="75ADAD8C">
        <w:rPr>
          <w:i w:val="1"/>
          <w:iCs w:val="1"/>
        </w:rPr>
        <w:t>False)” means that the tab is stopped from auto changing its dimensions based on the widgets inside it</w:t>
      </w:r>
    </w:p>
    <w:p w:rsidR="0436316A" w:rsidP="75ADAD8C" w:rsidRDefault="0436316A" w14:paraId="30FBCC33" w14:textId="5669A94C">
      <w:pPr>
        <w:pStyle w:val="Normal"/>
        <w:ind w:left="0"/>
        <w:rPr>
          <w:i w:val="1"/>
          <w:iCs w:val="1"/>
        </w:rPr>
      </w:pPr>
      <w:r w:rsidRPr="75ADAD8C" w:rsidR="75ADAD8C">
        <w:rPr>
          <w:i w:val="1"/>
          <w:iCs w:val="1"/>
        </w:rPr>
        <w:t xml:space="preserve">After that it iterates through the tab names again and a name is formed for each frame to </w:t>
      </w:r>
      <w:r w:rsidRPr="75ADAD8C" w:rsidR="75ADAD8C">
        <w:rPr>
          <w:i w:val="1"/>
          <w:iCs w:val="1"/>
        </w:rPr>
        <w:t>represent</w:t>
      </w:r>
      <w:r w:rsidRPr="75ADAD8C" w:rsidR="75ADAD8C">
        <w:rPr>
          <w:i w:val="1"/>
          <w:iCs w:val="1"/>
        </w:rPr>
        <w:t xml:space="preserve"> the button for that frame. For example, the frame “Workouts display” would have the name “Workouts display_button</w:t>
      </w:r>
      <w:r w:rsidRPr="75ADAD8C" w:rsidR="75ADAD8C">
        <w:rPr>
          <w:i w:val="1"/>
          <w:iCs w:val="1"/>
        </w:rPr>
        <w:t>”.</w:t>
      </w:r>
      <w:r w:rsidRPr="75ADAD8C" w:rsidR="75ADAD8C">
        <w:rPr>
          <w:i w:val="1"/>
          <w:iCs w:val="1"/>
        </w:rPr>
        <w:t xml:space="preserve"> The “_button” string is added to the name of the key</w:t>
      </w:r>
    </w:p>
    <w:p w:rsidR="0436316A" w:rsidP="75ADAD8C" w:rsidRDefault="0436316A" w14:paraId="2C727EDB" w14:textId="7E909EF8">
      <w:pPr>
        <w:pStyle w:val="Normal"/>
        <w:bidi w:val="0"/>
        <w:ind w:left="0"/>
        <w:rPr>
          <w:i w:val="1"/>
          <w:iCs w:val="1"/>
          <w:u w:val="single"/>
        </w:rPr>
      </w:pPr>
      <w:r w:rsidRPr="75ADAD8C" w:rsidR="75ADAD8C">
        <w:rPr>
          <w:i w:val="1"/>
          <w:iCs w:val="1"/>
          <w:u w:val="single"/>
        </w:rPr>
        <w:t xml:space="preserve">Then the Button function is called with 3 parameters given: </w:t>
      </w:r>
    </w:p>
    <w:p w:rsidR="0436316A" w:rsidP="75ADAD8C" w:rsidRDefault="0436316A" w14:paraId="0ABE91B9" w14:textId="49F808C7">
      <w:pPr>
        <w:pStyle w:val="Normal"/>
        <w:bidi w:val="0"/>
        <w:ind w:left="0"/>
        <w:rPr>
          <w:i w:val="1"/>
          <w:iCs w:val="1"/>
        </w:rPr>
      </w:pPr>
      <w:r w:rsidRPr="75ADAD8C" w:rsidR="75ADAD8C">
        <w:rPr>
          <w:i w:val="1"/>
          <w:iCs w:val="1"/>
        </w:rPr>
        <w:t xml:space="preserve">The name of the tab/ the first part of the button name </w:t>
      </w:r>
    </w:p>
    <w:p w:rsidR="0436316A" w:rsidP="75ADAD8C" w:rsidRDefault="0436316A" w14:paraId="308A9ADD" w14:textId="1D3D2CAF">
      <w:pPr>
        <w:pStyle w:val="Normal"/>
        <w:bidi w:val="0"/>
        <w:ind w:left="0"/>
        <w:rPr>
          <w:i w:val="1"/>
          <w:iCs w:val="1"/>
        </w:rPr>
      </w:pPr>
      <w:r w:rsidRPr="75ADAD8C" w:rsidR="75ADAD8C">
        <w:rPr>
          <w:i w:val="1"/>
          <w:iCs w:val="1"/>
        </w:rPr>
        <w:t xml:space="preserve">The second part of the button name </w:t>
      </w:r>
      <w:r w:rsidRPr="75ADAD8C" w:rsidR="75ADAD8C">
        <w:rPr>
          <w:i w:val="1"/>
          <w:iCs w:val="1"/>
        </w:rPr>
        <w:t>i.e...</w:t>
      </w:r>
      <w:r w:rsidRPr="75ADAD8C" w:rsidR="75ADAD8C">
        <w:rPr>
          <w:i w:val="1"/>
          <w:iCs w:val="1"/>
        </w:rPr>
        <w:t xml:space="preserve"> “_button” </w:t>
      </w:r>
    </w:p>
    <w:p w:rsidR="0436316A" w:rsidP="75ADAD8C" w:rsidRDefault="0436316A" w14:paraId="043A57A3" w14:textId="456E4D0D">
      <w:pPr>
        <w:pStyle w:val="Normal"/>
        <w:bidi w:val="0"/>
        <w:ind w:left="0"/>
        <w:rPr>
          <w:i w:val="1"/>
          <w:iCs w:val="1"/>
        </w:rPr>
      </w:pPr>
      <w:r w:rsidRPr="75ADAD8C" w:rsidR="75ADAD8C">
        <w:rPr>
          <w:i w:val="1"/>
          <w:iCs w:val="1"/>
        </w:rPr>
        <w:t xml:space="preserve">The full combined name of them added </w:t>
      </w:r>
      <w:r w:rsidRPr="75ADAD8C" w:rsidR="75ADAD8C">
        <w:rPr>
          <w:i w:val="1"/>
          <w:iCs w:val="1"/>
        </w:rPr>
        <w:t>together</w:t>
      </w:r>
    </w:p>
    <w:p w:rsidR="0436316A" w:rsidP="75ADAD8C" w:rsidRDefault="0436316A" w14:paraId="3F6F57BF" w14:textId="45E30C95">
      <w:pPr>
        <w:pStyle w:val="Normal"/>
        <w:bidi w:val="0"/>
        <w:ind w:left="0"/>
        <w:rPr>
          <w:i w:val="1"/>
          <w:iCs w:val="1"/>
        </w:rPr>
      </w:pPr>
      <w:r w:rsidRPr="75ADAD8C" w:rsidR="75ADAD8C">
        <w:rPr>
          <w:i w:val="1"/>
          <w:iCs w:val="1"/>
        </w:rPr>
        <w:t xml:space="preserve">First the place of each button is calculated by dividing up the height of the </w:t>
      </w:r>
      <w:r w:rsidRPr="75ADAD8C" w:rsidR="75ADAD8C">
        <w:rPr>
          <w:i w:val="1"/>
          <w:iCs w:val="1"/>
        </w:rPr>
        <w:t>option</w:t>
      </w:r>
      <w:r w:rsidRPr="75ADAD8C" w:rsidR="75ADAD8C">
        <w:rPr>
          <w:i w:val="1"/>
          <w:iCs w:val="1"/>
        </w:rPr>
        <w:t xml:space="preserve"> frame by the number of buttons, which is represented by the length of the tab_strings array, or texts array or colours array. It </w:t>
      </w:r>
      <w:r w:rsidRPr="75ADAD8C" w:rsidR="75ADAD8C">
        <w:rPr>
          <w:i w:val="1"/>
          <w:iCs w:val="1"/>
        </w:rPr>
        <w:t>doesn’t</w:t>
      </w:r>
      <w:r w:rsidRPr="75ADAD8C" w:rsidR="75ADAD8C">
        <w:rPr>
          <w:i w:val="1"/>
          <w:iCs w:val="1"/>
        </w:rPr>
        <w:t xml:space="preserve"> really matter which one because they all have the same length – because the colours and tab_strings arrays are dynamically created from the text array </w:t>
      </w:r>
    </w:p>
    <w:p w:rsidR="0436316A" w:rsidP="141B0610" w:rsidRDefault="0436316A" w14:paraId="6CED6D19" w14:textId="526BCA4E">
      <w:pPr>
        <w:pStyle w:val="Normal"/>
        <w:bidi w:val="0"/>
        <w:ind w:left="0"/>
        <w:rPr>
          <w:i w:val="1"/>
          <w:iCs w:val="1"/>
        </w:rPr>
      </w:pPr>
    </w:p>
    <w:p w:rsidR="0436316A" w:rsidP="75ADAD8C" w:rsidRDefault="0436316A" w14:paraId="3AEEFA4C" w14:textId="66A31358">
      <w:pPr>
        <w:pStyle w:val="Normal"/>
        <w:bidi w:val="0"/>
        <w:ind w:left="0"/>
        <w:rPr>
          <w:i w:val="1"/>
          <w:iCs w:val="1"/>
        </w:rPr>
      </w:pPr>
      <w:r w:rsidRPr="75ADAD8C" w:rsidR="75ADAD8C">
        <w:rPr>
          <w:i w:val="1"/>
          <w:iCs w:val="1"/>
        </w:rPr>
        <w:t xml:space="preserve">The </w:t>
      </w:r>
      <w:r w:rsidRPr="75ADAD8C" w:rsidR="75ADAD8C">
        <w:rPr>
          <w:i w:val="1"/>
          <w:iCs w:val="1"/>
        </w:rPr>
        <w:t>re.findall</w:t>
      </w:r>
      <w:r w:rsidRPr="75ADAD8C" w:rsidR="75ADAD8C">
        <w:rPr>
          <w:i w:val="1"/>
          <w:iCs w:val="1"/>
        </w:rPr>
        <w:t>(r’\d+’,</w:t>
      </w:r>
      <w:r w:rsidRPr="75ADAD8C" w:rsidR="75ADAD8C">
        <w:rPr>
          <w:i w:val="1"/>
          <w:iCs w:val="1"/>
        </w:rPr>
        <w:t>first_half_of_name</w:t>
      </w:r>
      <w:r w:rsidRPr="75ADAD8C" w:rsidR="75ADAD8C">
        <w:rPr>
          <w:i w:val="1"/>
          <w:iCs w:val="1"/>
        </w:rPr>
        <w:t>) finds all the numbers in the string. It returns it as a string in an array so the line number = int (number [0]) manipulates it into a number</w:t>
      </w:r>
    </w:p>
    <w:p w:rsidR="0436316A" w:rsidP="75ADAD8C" w:rsidRDefault="0436316A" w14:paraId="57795385" w14:textId="337ECB7A">
      <w:pPr>
        <w:pStyle w:val="Normal"/>
        <w:ind w:left="0"/>
        <w:rPr>
          <w:i w:val="1"/>
          <w:iCs w:val="1"/>
        </w:rPr>
      </w:pPr>
      <w:r w:rsidRPr="75ADAD8C" w:rsidR="75ADAD8C">
        <w:rPr>
          <w:i w:val="1"/>
          <w:iCs w:val="1"/>
        </w:rPr>
        <w:t xml:space="preserve">The next line </w:t>
      </w:r>
      <w:r w:rsidRPr="75ADAD8C" w:rsidR="75ADAD8C">
        <w:rPr>
          <w:i w:val="1"/>
          <w:iCs w:val="1"/>
        </w:rPr>
        <w:t xml:space="preserve">assigns the full button name string to a Button in </w:t>
      </w:r>
      <w:r w:rsidRPr="75ADAD8C" w:rsidR="75ADAD8C">
        <w:rPr>
          <w:i w:val="1"/>
          <w:iCs w:val="1"/>
        </w:rPr>
        <w:t>tkinter</w:t>
      </w:r>
      <w:r w:rsidRPr="75ADAD8C" w:rsidR="75ADAD8C">
        <w:rPr>
          <w:i w:val="1"/>
          <w:iCs w:val="1"/>
        </w:rPr>
        <w:t xml:space="preserve"> and adds it to the Buttons empty dictionary</w:t>
      </w:r>
    </w:p>
    <w:p w:rsidR="0436316A" w:rsidP="75ADAD8C" w:rsidRDefault="0436316A" w14:paraId="553CBBCE" w14:textId="6A09D35D">
      <w:pPr>
        <w:pStyle w:val="Normal"/>
        <w:ind w:left="0"/>
        <w:rPr>
          <w:i w:val="1"/>
          <w:iCs w:val="1"/>
        </w:rPr>
      </w:pPr>
      <w:r w:rsidRPr="75ADAD8C" w:rsidR="75ADAD8C">
        <w:rPr>
          <w:i w:val="1"/>
          <w:iCs w:val="1"/>
        </w:rPr>
        <w:t>The Buttons are placed within the options_frame window and their texts are taken from the pre-defined texts array in the constants file. “</w:t>
      </w:r>
      <w:r w:rsidRPr="75ADAD8C" w:rsidR="75ADAD8C">
        <w:rPr>
          <w:i w:val="1"/>
          <w:iCs w:val="1"/>
        </w:rPr>
        <w:t>Number</w:t>
      </w:r>
      <w:r w:rsidRPr="75ADAD8C" w:rsidR="75ADAD8C">
        <w:rPr>
          <w:i w:val="1"/>
          <w:iCs w:val="1"/>
        </w:rPr>
        <w:t xml:space="preserve"> –1” is used to make sure the right element is accessed because indexes in python start from 0. </w:t>
      </w:r>
    </w:p>
    <w:p w:rsidR="0436316A" w:rsidP="75ADAD8C" w:rsidRDefault="0436316A" w14:paraId="5CAD977F" w14:textId="07D06DEA">
      <w:pPr>
        <w:pStyle w:val="Normal"/>
        <w:ind w:left="0"/>
        <w:rPr>
          <w:i w:val="1"/>
          <w:iCs w:val="1"/>
        </w:rPr>
      </w:pPr>
      <w:r w:rsidRPr="75ADAD8C" w:rsidR="75ADAD8C">
        <w:rPr>
          <w:i w:val="1"/>
          <w:iCs w:val="1"/>
        </w:rPr>
        <w:t>The coordinates increase because of the number value so that the buttons are placed neatly one beneath each other</w:t>
      </w:r>
    </w:p>
    <w:p w:rsidR="0436316A" w:rsidP="75ADAD8C" w:rsidRDefault="0436316A" w14:paraId="746BABF9" w14:textId="433CA509">
      <w:pPr>
        <w:pStyle w:val="Normal"/>
        <w:ind w:left="0"/>
        <w:rPr>
          <w:i w:val="1"/>
          <w:iCs w:val="1"/>
        </w:rPr>
      </w:pPr>
      <w:r w:rsidRPr="75ADAD8C" w:rsidR="75ADAD8C">
        <w:rPr>
          <w:i w:val="1"/>
          <w:iCs w:val="1"/>
        </w:rPr>
        <w:t xml:space="preserve">The coordinates are calculated and kept in the coordinates variable which is then used in the y axis of the </w:t>
      </w:r>
      <w:r w:rsidRPr="75ADAD8C" w:rsidR="75ADAD8C">
        <w:rPr>
          <w:i w:val="1"/>
          <w:iCs w:val="1"/>
        </w:rPr>
        <w:t>place (</w:t>
      </w:r>
      <w:r w:rsidRPr="75ADAD8C" w:rsidR="75ADAD8C">
        <w:rPr>
          <w:i w:val="1"/>
          <w:iCs w:val="1"/>
        </w:rPr>
        <w:t>) geometry manager.</w:t>
      </w:r>
    </w:p>
    <w:p w:rsidR="0436316A" w:rsidP="0436316A" w:rsidRDefault="0436316A" w14:paraId="49D99A51" w14:textId="38D7D818">
      <w:pPr>
        <w:pStyle w:val="Normal"/>
      </w:pPr>
    </w:p>
    <w:p w:rsidR="0436316A" w:rsidP="0436316A" w:rsidRDefault="0436316A" w14:paraId="02F41157" w14:textId="342EC85C">
      <w:pPr>
        <w:pStyle w:val="Heading2"/>
        <w:bidi w:val="0"/>
      </w:pPr>
      <w:bookmarkStart w:name="_Toc192291657" w:id="1874848698"/>
      <w:r w:rsidR="21C863CE">
        <w:rPr/>
        <w:t>Profile</w:t>
      </w:r>
      <w:bookmarkEnd w:id="1874848698"/>
    </w:p>
    <w:p w:rsidR="0436316A" w:rsidP="0436316A" w:rsidRDefault="0436316A" w14:paraId="64DFDC14" w14:textId="08312CBF">
      <w:pPr>
        <w:pStyle w:val="Normal"/>
      </w:pPr>
      <w:r>
        <w:drawing>
          <wp:inline wp14:editId="5D57E70D" wp14:anchorId="556601A9">
            <wp:extent cx="6546850" cy="3382540"/>
            <wp:effectExtent l="0" t="0" r="0" b="0"/>
            <wp:docPr id="423214563" name="" title=""/>
            <wp:cNvGraphicFramePr>
              <a:graphicFrameLocks noChangeAspect="1"/>
            </wp:cNvGraphicFramePr>
            <a:graphic>
              <a:graphicData uri="http://schemas.openxmlformats.org/drawingml/2006/picture">
                <pic:pic>
                  <pic:nvPicPr>
                    <pic:cNvPr id="0" name=""/>
                    <pic:cNvPicPr/>
                  </pic:nvPicPr>
                  <pic:blipFill>
                    <a:blip r:embed="Rb148981cb0ec4014">
                      <a:extLst>
                        <a:ext xmlns:a="http://schemas.openxmlformats.org/drawingml/2006/main" uri="{28A0092B-C50C-407E-A947-70E740481C1C}">
                          <a14:useLocalDpi val="0"/>
                        </a:ext>
                      </a:extLst>
                    </a:blip>
                    <a:stretch>
                      <a:fillRect/>
                    </a:stretch>
                  </pic:blipFill>
                  <pic:spPr>
                    <a:xfrm>
                      <a:off x="0" y="0"/>
                      <a:ext cx="6546850" cy="3382540"/>
                    </a:xfrm>
                    <a:prstGeom prst="rect">
                      <a:avLst/>
                    </a:prstGeom>
                  </pic:spPr>
                </pic:pic>
              </a:graphicData>
            </a:graphic>
          </wp:inline>
        </w:drawing>
      </w:r>
    </w:p>
    <w:p w:rsidR="0436316A" w:rsidP="0436316A" w:rsidRDefault="0436316A" w14:paraId="1EB4DA90" w14:textId="2F6E7F21">
      <w:pPr>
        <w:pStyle w:val="Normal"/>
        <w:bidi w:val="0"/>
        <w:ind w:left="0"/>
      </w:pPr>
    </w:p>
    <w:p w:rsidR="0436316A" w:rsidP="75ADAD8C" w:rsidRDefault="0436316A" w14:paraId="457F99AF" w14:textId="2B9F5637">
      <w:pPr>
        <w:pStyle w:val="Normal"/>
        <w:bidi w:val="0"/>
        <w:ind w:left="0"/>
        <w:rPr>
          <w:i w:val="1"/>
          <w:iCs w:val="1"/>
        </w:rPr>
      </w:pPr>
      <w:r w:rsidRPr="75ADAD8C" w:rsidR="75ADAD8C">
        <w:rPr>
          <w:i w:val="1"/>
          <w:iCs w:val="1"/>
        </w:rPr>
        <w:t>The self.name value is obtained by searching the database</w:t>
      </w:r>
    </w:p>
    <w:p w:rsidR="0436316A" w:rsidP="75ADAD8C" w:rsidRDefault="0436316A" w14:paraId="29C297DE" w14:textId="16BEE1EB">
      <w:pPr>
        <w:pStyle w:val="Normal"/>
        <w:bidi w:val="0"/>
        <w:ind w:left="0"/>
        <w:rPr>
          <w:i w:val="1"/>
          <w:iCs w:val="1"/>
        </w:rPr>
      </w:pPr>
      <w:r w:rsidRPr="75ADAD8C" w:rsidR="75ADAD8C">
        <w:rPr>
          <w:i w:val="1"/>
          <w:iCs w:val="1"/>
        </w:rPr>
        <w:t>The x variable stores the file path of the profile picture of the user, which is queried from the database</w:t>
      </w:r>
    </w:p>
    <w:p w:rsidR="0436316A" w:rsidP="75ADAD8C" w:rsidRDefault="0436316A" w14:paraId="396F0960" w14:textId="2CE2A72E">
      <w:pPr>
        <w:pStyle w:val="Normal"/>
        <w:bidi w:val="0"/>
        <w:ind w:left="0"/>
        <w:rPr>
          <w:i w:val="1"/>
          <w:iCs w:val="1"/>
        </w:rPr>
      </w:pPr>
      <w:r w:rsidRPr="75ADAD8C" w:rsidR="75ADAD8C">
        <w:rPr>
          <w:i w:val="1"/>
          <w:iCs w:val="1"/>
        </w:rPr>
        <w:t>A button to change the profile picture is created</w:t>
      </w:r>
    </w:p>
    <w:p w:rsidR="0436316A" w:rsidP="75ADAD8C" w:rsidRDefault="0436316A" w14:paraId="5B5418A0" w14:textId="75457A00">
      <w:pPr>
        <w:pStyle w:val="Normal"/>
        <w:bidi w:val="0"/>
        <w:ind w:left="0"/>
        <w:rPr>
          <w:i w:val="1"/>
          <w:iCs w:val="1"/>
        </w:rPr>
      </w:pPr>
      <w:r w:rsidRPr="75ADAD8C" w:rsidR="75ADAD8C">
        <w:rPr>
          <w:i w:val="1"/>
          <w:iCs w:val="1"/>
        </w:rPr>
        <w:t>The names variable stores the column names</w:t>
      </w:r>
    </w:p>
    <w:p w:rsidR="0436316A" w:rsidP="75ADAD8C" w:rsidRDefault="0436316A" w14:paraId="01FD0569" w14:textId="7D63C9DD">
      <w:pPr>
        <w:pStyle w:val="Normal"/>
        <w:bidi w:val="0"/>
        <w:ind w:left="0"/>
        <w:rPr>
          <w:i w:val="1"/>
          <w:iCs w:val="1"/>
        </w:rPr>
      </w:pPr>
      <w:r w:rsidRPr="75ADAD8C" w:rsidR="75ADAD8C">
        <w:rPr>
          <w:i w:val="1"/>
          <w:iCs w:val="1"/>
        </w:rPr>
        <w:t xml:space="preserve">The info variable stores the user’s information: name, age, </w:t>
      </w:r>
      <w:r w:rsidRPr="75ADAD8C" w:rsidR="75ADAD8C">
        <w:rPr>
          <w:i w:val="1"/>
          <w:iCs w:val="1"/>
        </w:rPr>
        <w:t>gender</w:t>
      </w:r>
      <w:r w:rsidRPr="75ADAD8C" w:rsidR="75ADAD8C">
        <w:rPr>
          <w:i w:val="1"/>
          <w:iCs w:val="1"/>
        </w:rPr>
        <w:t xml:space="preserve"> and split</w:t>
      </w:r>
    </w:p>
    <w:p w:rsidR="0436316A" w:rsidP="75ADAD8C" w:rsidRDefault="0436316A" w14:paraId="15A40B79" w14:textId="25AC0BB1">
      <w:pPr>
        <w:pStyle w:val="Normal"/>
        <w:bidi w:val="0"/>
        <w:ind w:left="0"/>
        <w:rPr>
          <w:i w:val="1"/>
          <w:iCs w:val="1"/>
        </w:rPr>
      </w:pPr>
      <w:r w:rsidRPr="75ADAD8C" w:rsidR="75ADAD8C">
        <w:rPr>
          <w:i w:val="1"/>
          <w:iCs w:val="1"/>
        </w:rPr>
        <w:t>The user's information is iterated through and displayed on the Profile tab</w:t>
      </w:r>
    </w:p>
    <w:p w:rsidR="141B0610" w:rsidP="21C863CE" w:rsidRDefault="141B0610" w14:paraId="4A7FFC29" w14:textId="26D8B4C0">
      <w:pPr>
        <w:pStyle w:val="Normal"/>
        <w:bidi w:val="0"/>
        <w:ind w:left="0"/>
        <w:rPr>
          <w:i w:val="1"/>
          <w:iCs w:val="1"/>
        </w:rPr>
      </w:pPr>
      <w:r w:rsidRPr="21C863CE" w:rsidR="21C863CE">
        <w:rPr>
          <w:i w:val="1"/>
          <w:iCs w:val="1"/>
        </w:rPr>
        <w:t xml:space="preserve">The dialog method uses </w:t>
      </w:r>
      <w:r w:rsidRPr="21C863CE" w:rsidR="21C863CE">
        <w:rPr>
          <w:i w:val="1"/>
          <w:iCs w:val="1"/>
        </w:rPr>
        <w:t>filedialog</w:t>
      </w:r>
      <w:r w:rsidRPr="21C863CE" w:rsidR="21C863CE">
        <w:rPr>
          <w:i w:val="1"/>
          <w:iCs w:val="1"/>
        </w:rPr>
        <w:t xml:space="preserve"> to open a dialog box in tkinter so the user can choose the file they want from their computer as a profile picture. The dialog box only shows jpeg and gif files so </w:t>
      </w:r>
      <w:r w:rsidRPr="21C863CE" w:rsidR="21C863CE">
        <w:rPr>
          <w:i w:val="1"/>
          <w:iCs w:val="1"/>
        </w:rPr>
        <w:t>compatibility</w:t>
      </w:r>
      <w:r w:rsidRPr="21C863CE" w:rsidR="21C863CE">
        <w:rPr>
          <w:i w:val="1"/>
          <w:iCs w:val="1"/>
        </w:rPr>
        <w:t xml:space="preserve"> with tkinter is already dealt with since the user cannot pick files that </w:t>
      </w:r>
      <w:r w:rsidRPr="21C863CE" w:rsidR="21C863CE">
        <w:rPr>
          <w:i w:val="1"/>
          <w:iCs w:val="1"/>
        </w:rPr>
        <w:t>aren’t</w:t>
      </w:r>
      <w:r w:rsidRPr="21C863CE" w:rsidR="21C863CE">
        <w:rPr>
          <w:i w:val="1"/>
          <w:iCs w:val="1"/>
        </w:rPr>
        <w:t xml:space="preserve"> compatible with tkinter.</w:t>
      </w:r>
    </w:p>
    <w:p w:rsidR="141B0610" w:rsidP="75ADAD8C" w:rsidRDefault="141B0610" w14:paraId="2C9BFF8A" w14:textId="3FF4D67D">
      <w:pPr>
        <w:pStyle w:val="Normal"/>
        <w:bidi w:val="0"/>
        <w:ind w:left="0"/>
        <w:rPr>
          <w:i w:val="1"/>
          <w:iCs w:val="1"/>
        </w:rPr>
      </w:pPr>
      <w:r w:rsidRPr="75ADAD8C" w:rsidR="75ADAD8C">
        <w:rPr>
          <w:i w:val="1"/>
          <w:iCs w:val="1"/>
        </w:rPr>
        <w:t>When a valid file it picked and open is pressed the change method is run.</w:t>
      </w:r>
    </w:p>
    <w:p w:rsidR="141B0610" w:rsidP="75ADAD8C" w:rsidRDefault="141B0610" w14:paraId="017EF5E1" w14:textId="76FDC5B2">
      <w:pPr>
        <w:pStyle w:val="Normal"/>
        <w:bidi w:val="0"/>
        <w:ind w:left="0"/>
        <w:rPr>
          <w:i w:val="1"/>
          <w:iCs w:val="1"/>
        </w:rPr>
      </w:pPr>
      <w:r w:rsidRPr="75ADAD8C" w:rsidR="75ADAD8C">
        <w:rPr>
          <w:i w:val="1"/>
          <w:iCs w:val="1"/>
        </w:rPr>
        <w:t xml:space="preserve">This </w:t>
      </w:r>
      <w:r w:rsidRPr="75ADAD8C" w:rsidR="75ADAD8C">
        <w:rPr>
          <w:i w:val="1"/>
          <w:iCs w:val="1"/>
        </w:rPr>
        <w:t>renders</w:t>
      </w:r>
      <w:r w:rsidRPr="75ADAD8C" w:rsidR="75ADAD8C">
        <w:rPr>
          <w:i w:val="1"/>
          <w:iCs w:val="1"/>
        </w:rPr>
        <w:t xml:space="preserve"> the selected picture to the profile tab and updates the file path in the database so that next time the user loads the application, there chosen profile picture is displayed.</w:t>
      </w:r>
    </w:p>
    <w:p w:rsidR="0436316A" w:rsidP="0436316A" w:rsidRDefault="0436316A" w14:paraId="009D68AA" w14:textId="382D665B">
      <w:pPr>
        <w:pStyle w:val="Heading2"/>
        <w:bidi w:val="0"/>
      </w:pPr>
      <w:bookmarkStart w:name="_Toc1276174418" w:id="1425849838"/>
      <w:r w:rsidR="21C863CE">
        <w:rPr/>
        <w:t>Calendar</w:t>
      </w:r>
      <w:bookmarkEnd w:id="1425849838"/>
    </w:p>
    <w:p w:rsidR="0436316A" w:rsidP="0436316A" w:rsidRDefault="0436316A" w14:paraId="28EACF1E" w14:textId="30B210F7">
      <w:pPr>
        <w:pStyle w:val="Normal"/>
        <w:bidi w:val="0"/>
        <w:ind w:left="0"/>
      </w:pPr>
      <w:r>
        <w:drawing>
          <wp:inline wp14:editId="72360DEE" wp14:anchorId="6E2B991C">
            <wp:extent cx="6520296" cy="2091928"/>
            <wp:effectExtent l="0" t="0" r="0" b="0"/>
            <wp:docPr id="978027576" name="" title=""/>
            <wp:cNvGraphicFramePr>
              <a:graphicFrameLocks noChangeAspect="1"/>
            </wp:cNvGraphicFramePr>
            <a:graphic>
              <a:graphicData uri="http://schemas.openxmlformats.org/drawingml/2006/picture">
                <pic:pic>
                  <pic:nvPicPr>
                    <pic:cNvPr id="0" name=""/>
                    <pic:cNvPicPr/>
                  </pic:nvPicPr>
                  <pic:blipFill>
                    <a:blip r:embed="R1b4bed1aef2b40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20296" cy="2091928"/>
                    </a:xfrm>
                    <a:prstGeom prst="rect">
                      <a:avLst/>
                    </a:prstGeom>
                  </pic:spPr>
                </pic:pic>
              </a:graphicData>
            </a:graphic>
          </wp:inline>
        </w:drawing>
      </w:r>
    </w:p>
    <w:p w:rsidR="0436316A" w:rsidP="75ADAD8C" w:rsidRDefault="0436316A" w14:paraId="708CE55A" w14:textId="0E221FAB">
      <w:pPr>
        <w:pStyle w:val="Normal"/>
        <w:bidi w:val="0"/>
        <w:ind w:left="0"/>
        <w:rPr>
          <w:i w:val="1"/>
          <w:iCs w:val="1"/>
        </w:rPr>
      </w:pPr>
      <w:r w:rsidRPr="75ADAD8C" w:rsidR="75ADAD8C">
        <w:rPr>
          <w:i w:val="1"/>
          <w:iCs w:val="1"/>
        </w:rPr>
        <w:t>This part picture initialises all the attributes of the calendar class:</w:t>
      </w:r>
    </w:p>
    <w:p w:rsidR="0436316A" w:rsidP="75ADAD8C" w:rsidRDefault="0436316A" w14:paraId="29815A9B" w14:textId="060A2887">
      <w:pPr>
        <w:pStyle w:val="Normal"/>
        <w:bidi w:val="0"/>
        <w:ind w:left="0"/>
        <w:rPr>
          <w:i w:val="1"/>
          <w:iCs w:val="1"/>
        </w:rPr>
      </w:pPr>
      <w:r w:rsidRPr="75ADAD8C" w:rsidR="75ADAD8C">
        <w:rPr>
          <w:i w:val="1"/>
          <w:iCs w:val="1"/>
        </w:rPr>
        <w:t xml:space="preserve">The exercises attribute finds the absolute list from a string that </w:t>
      </w:r>
      <w:r w:rsidRPr="75ADAD8C" w:rsidR="75ADAD8C">
        <w:rPr>
          <w:i w:val="1"/>
          <w:iCs w:val="1"/>
        </w:rPr>
        <w:t>holds</w:t>
      </w:r>
      <w:r w:rsidRPr="75ADAD8C" w:rsidR="75ADAD8C">
        <w:rPr>
          <w:i w:val="1"/>
          <w:iCs w:val="1"/>
        </w:rPr>
        <w:t xml:space="preserve"> a list</w:t>
      </w:r>
    </w:p>
    <w:p w:rsidR="0436316A" w:rsidP="75ADAD8C" w:rsidRDefault="0436316A" w14:paraId="0CB1FAA2" w14:textId="13B29AC9">
      <w:pPr>
        <w:pStyle w:val="Normal"/>
        <w:bidi w:val="0"/>
        <w:ind w:left="0"/>
        <w:rPr>
          <w:i w:val="1"/>
          <w:iCs w:val="1"/>
        </w:rPr>
      </w:pPr>
      <w:r w:rsidRPr="75ADAD8C" w:rsidR="75ADAD8C">
        <w:rPr>
          <w:i w:val="1"/>
          <w:iCs w:val="1"/>
        </w:rPr>
        <w:t xml:space="preserve">The labels, </w:t>
      </w:r>
      <w:r w:rsidRPr="75ADAD8C" w:rsidR="75ADAD8C">
        <w:rPr>
          <w:i w:val="1"/>
          <w:iCs w:val="1"/>
        </w:rPr>
        <w:t>entries</w:t>
      </w:r>
      <w:r w:rsidRPr="75ADAD8C" w:rsidR="75ADAD8C">
        <w:rPr>
          <w:i w:val="1"/>
          <w:iCs w:val="1"/>
        </w:rPr>
        <w:t xml:space="preserve"> and buttons for the choice of summary are </w:t>
      </w:r>
      <w:r w:rsidRPr="75ADAD8C" w:rsidR="75ADAD8C">
        <w:rPr>
          <w:i w:val="1"/>
          <w:iCs w:val="1"/>
        </w:rPr>
        <w:t>initialised</w:t>
      </w:r>
      <w:r w:rsidRPr="75ADAD8C" w:rsidR="75ADAD8C">
        <w:rPr>
          <w:i w:val="1"/>
          <w:iCs w:val="1"/>
        </w:rPr>
        <w:t xml:space="preserve"> here</w:t>
      </w:r>
    </w:p>
    <w:p w:rsidR="0436316A" w:rsidP="75ADAD8C" w:rsidRDefault="0436316A" w14:paraId="4F0A4CCF" w14:textId="58FFAC93">
      <w:pPr>
        <w:pStyle w:val="Normal"/>
        <w:bidi w:val="0"/>
        <w:ind w:left="0"/>
        <w:rPr>
          <w:i w:val="1"/>
          <w:iCs w:val="1"/>
        </w:rPr>
      </w:pPr>
      <w:r w:rsidRPr="75ADAD8C" w:rsidR="75ADAD8C">
        <w:rPr>
          <w:i w:val="1"/>
          <w:iCs w:val="1"/>
        </w:rPr>
        <w:t xml:space="preserve">The positioning of the labels, entries and buttons are </w:t>
      </w:r>
      <w:r w:rsidRPr="75ADAD8C" w:rsidR="75ADAD8C">
        <w:rPr>
          <w:i w:val="1"/>
          <w:iCs w:val="1"/>
        </w:rPr>
        <w:t>initialised</w:t>
      </w:r>
      <w:r w:rsidRPr="75ADAD8C" w:rsidR="75ADAD8C">
        <w:rPr>
          <w:i w:val="1"/>
          <w:iCs w:val="1"/>
        </w:rPr>
        <w:t xml:space="preserve"> here in the </w:t>
      </w:r>
      <w:r w:rsidRPr="75ADAD8C" w:rsidR="75ADAD8C">
        <w:rPr>
          <w:i w:val="1"/>
          <w:iCs w:val="1"/>
        </w:rPr>
        <w:t>self.x</w:t>
      </w:r>
      <w:r w:rsidRPr="75ADAD8C" w:rsidR="75ADAD8C">
        <w:rPr>
          <w:i w:val="1"/>
          <w:iCs w:val="1"/>
        </w:rPr>
        <w:t xml:space="preserve"> </w:t>
      </w:r>
    </w:p>
    <w:p w:rsidR="0436316A" w:rsidP="75ADAD8C" w:rsidRDefault="0436316A" w14:paraId="63E0A9DE" w14:textId="61D0A225">
      <w:pPr>
        <w:pStyle w:val="Normal"/>
        <w:bidi w:val="0"/>
        <w:ind w:left="0"/>
        <w:rPr>
          <w:i w:val="1"/>
          <w:iCs w:val="1"/>
        </w:rPr>
      </w:pPr>
      <w:r w:rsidRPr="75ADAD8C" w:rsidR="75ADAD8C">
        <w:rPr>
          <w:i w:val="1"/>
          <w:iCs w:val="1"/>
        </w:rPr>
        <w:t xml:space="preserve">and </w:t>
      </w:r>
      <w:r w:rsidRPr="75ADAD8C" w:rsidR="75ADAD8C">
        <w:rPr>
          <w:i w:val="1"/>
          <w:iCs w:val="1"/>
        </w:rPr>
        <w:t>self.y</w:t>
      </w:r>
      <w:r w:rsidRPr="75ADAD8C" w:rsidR="75ADAD8C">
        <w:rPr>
          <w:i w:val="1"/>
          <w:iCs w:val="1"/>
        </w:rPr>
        <w:t xml:space="preserve"> attributes</w:t>
      </w:r>
    </w:p>
    <w:p w:rsidR="0436316A" w:rsidP="75ADAD8C" w:rsidRDefault="0436316A" w14:paraId="4AB571A2" w14:textId="31B67C6A">
      <w:pPr>
        <w:pStyle w:val="Normal"/>
        <w:bidi w:val="0"/>
        <w:ind w:left="0"/>
        <w:rPr>
          <w:i w:val="1"/>
          <w:iCs w:val="1"/>
        </w:rPr>
      </w:pPr>
      <w:r w:rsidRPr="75ADAD8C" w:rsidR="75ADAD8C">
        <w:rPr>
          <w:i w:val="1"/>
          <w:iCs w:val="1"/>
        </w:rPr>
        <w:t xml:space="preserve">The </w:t>
      </w:r>
      <w:r w:rsidRPr="75ADAD8C" w:rsidR="75ADAD8C">
        <w:rPr>
          <w:i w:val="1"/>
          <w:iCs w:val="1"/>
        </w:rPr>
        <w:t>self. formatted</w:t>
      </w:r>
      <w:r w:rsidRPr="75ADAD8C" w:rsidR="75ADAD8C">
        <w:rPr>
          <w:i w:val="1"/>
          <w:iCs w:val="1"/>
        </w:rPr>
        <w:t xml:space="preserve">2 attribute manipulates the datetime input into something </w:t>
      </w:r>
    </w:p>
    <w:p w:rsidR="0436316A" w:rsidP="75ADAD8C" w:rsidRDefault="0436316A" w14:paraId="33ABEFB6" w14:textId="0B840500">
      <w:pPr>
        <w:pStyle w:val="Normal"/>
        <w:bidi w:val="0"/>
        <w:ind w:left="0"/>
        <w:rPr>
          <w:i w:val="1"/>
          <w:iCs w:val="1"/>
        </w:rPr>
      </w:pPr>
      <w:r w:rsidRPr="75ADAD8C" w:rsidR="75ADAD8C">
        <w:rPr>
          <w:i w:val="1"/>
          <w:iCs w:val="1"/>
        </w:rPr>
        <w:t>useable in the code</w:t>
      </w:r>
    </w:p>
    <w:p w:rsidR="0436316A" w:rsidP="75ADAD8C" w:rsidRDefault="0436316A" w14:paraId="6A81AF6A" w14:textId="1BA45358">
      <w:pPr>
        <w:pStyle w:val="Normal"/>
        <w:bidi w:val="0"/>
        <w:ind w:left="0"/>
        <w:rPr>
          <w:i w:val="1"/>
          <w:iCs w:val="1"/>
        </w:rPr>
      </w:pPr>
      <w:r w:rsidRPr="75ADAD8C" w:rsidR="75ADAD8C">
        <w:rPr>
          <w:i w:val="1"/>
          <w:iCs w:val="1"/>
        </w:rPr>
        <w:t xml:space="preserve">Three methods are instantiated here: </w:t>
      </w:r>
      <w:r w:rsidRPr="75ADAD8C" w:rsidR="75ADAD8C">
        <w:rPr>
          <w:i w:val="1"/>
          <w:iCs w:val="1"/>
        </w:rPr>
        <w:t>Get,add_event</w:t>
      </w:r>
      <w:r w:rsidRPr="75ADAD8C" w:rsidR="75ADAD8C">
        <w:rPr>
          <w:i w:val="1"/>
          <w:iCs w:val="1"/>
        </w:rPr>
        <w:t xml:space="preserve"> and revert</w:t>
      </w:r>
    </w:p>
    <w:p w:rsidR="0436316A" w:rsidP="0436316A" w:rsidRDefault="0436316A" w14:paraId="3403AF6B" w14:textId="1579A999">
      <w:pPr>
        <w:pStyle w:val="Normal"/>
        <w:bidi w:val="0"/>
        <w:ind w:left="0"/>
      </w:pPr>
      <w:r>
        <w:drawing>
          <wp:inline wp14:editId="4A92E8D4" wp14:anchorId="0A9B9EE7">
            <wp:extent cx="6468341" cy="1751842"/>
            <wp:effectExtent l="0" t="0" r="0" b="0"/>
            <wp:docPr id="597280141" name="" title=""/>
            <wp:cNvGraphicFramePr>
              <a:graphicFrameLocks noChangeAspect="1"/>
            </wp:cNvGraphicFramePr>
            <a:graphic>
              <a:graphicData uri="http://schemas.openxmlformats.org/drawingml/2006/picture">
                <pic:pic>
                  <pic:nvPicPr>
                    <pic:cNvPr id="0" name=""/>
                    <pic:cNvPicPr/>
                  </pic:nvPicPr>
                  <pic:blipFill>
                    <a:blip r:embed="R30520bc9b99840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8341" cy="1751842"/>
                    </a:xfrm>
                    <a:prstGeom prst="rect">
                      <a:avLst/>
                    </a:prstGeom>
                  </pic:spPr>
                </pic:pic>
              </a:graphicData>
            </a:graphic>
          </wp:inline>
        </w:drawing>
      </w:r>
    </w:p>
    <w:p w:rsidR="0436316A" w:rsidP="75ADAD8C" w:rsidRDefault="0436316A" w14:paraId="6B908D0D" w14:textId="696F400C">
      <w:pPr>
        <w:pStyle w:val="Normal"/>
        <w:bidi w:val="0"/>
        <w:ind w:left="0"/>
        <w:rPr>
          <w:i w:val="1"/>
          <w:iCs w:val="1"/>
        </w:rPr>
      </w:pPr>
      <w:r w:rsidRPr="75ADAD8C" w:rsidR="75ADAD8C">
        <w:rPr>
          <w:i w:val="1"/>
          <w:iCs w:val="1"/>
        </w:rPr>
        <w:t xml:space="preserve">The </w:t>
      </w:r>
      <w:r w:rsidRPr="75ADAD8C" w:rsidR="75ADAD8C">
        <w:rPr>
          <w:i w:val="1"/>
          <w:iCs w:val="1"/>
        </w:rPr>
        <w:t>display_Calendar_widget</w:t>
      </w:r>
      <w:r w:rsidRPr="75ADAD8C" w:rsidR="75ADAD8C">
        <w:rPr>
          <w:i w:val="1"/>
          <w:iCs w:val="1"/>
        </w:rPr>
        <w:t xml:space="preserve"> creates and places the </w:t>
      </w:r>
      <w:r w:rsidRPr="75ADAD8C" w:rsidR="75ADAD8C">
        <w:rPr>
          <w:i w:val="1"/>
          <w:iCs w:val="1"/>
        </w:rPr>
        <w:t>tkcalendar</w:t>
      </w:r>
      <w:r w:rsidRPr="75ADAD8C" w:rsidR="75ADAD8C">
        <w:rPr>
          <w:i w:val="1"/>
          <w:iCs w:val="1"/>
        </w:rPr>
        <w:t xml:space="preserve"> widget down</w:t>
      </w:r>
    </w:p>
    <w:p w:rsidR="0436316A" w:rsidP="75ADAD8C" w:rsidRDefault="0436316A" w14:paraId="46294543" w14:textId="7685C7F4">
      <w:pPr>
        <w:pStyle w:val="Normal"/>
        <w:bidi w:val="0"/>
        <w:ind w:left="0"/>
        <w:rPr>
          <w:i w:val="1"/>
          <w:iCs w:val="1"/>
        </w:rPr>
      </w:pPr>
      <w:r w:rsidRPr="75ADAD8C" w:rsidR="75ADAD8C">
        <w:rPr>
          <w:i w:val="1"/>
          <w:iCs w:val="1"/>
        </w:rPr>
        <w:t xml:space="preserve">In the calendar tab, hence the name of the method. It also binds the </w:t>
      </w:r>
      <w:r w:rsidRPr="75ADAD8C" w:rsidR="75ADAD8C">
        <w:rPr>
          <w:i w:val="1"/>
          <w:iCs w:val="1"/>
        </w:rPr>
        <w:t>choice</w:t>
      </w:r>
    </w:p>
    <w:p w:rsidR="0436316A" w:rsidP="21C863CE" w:rsidRDefault="0436316A" w14:paraId="14A1888B" w14:textId="349CA5C4">
      <w:pPr>
        <w:pStyle w:val="Normal"/>
        <w:bidi w:val="0"/>
        <w:ind w:left="0"/>
        <w:rPr>
          <w:i w:val="1"/>
          <w:iCs w:val="1"/>
        </w:rPr>
      </w:pPr>
      <w:r w:rsidRPr="21C863CE" w:rsidR="21C863CE">
        <w:rPr>
          <w:i w:val="1"/>
          <w:iCs w:val="1"/>
        </w:rPr>
        <w:t xml:space="preserve">of any </w:t>
      </w:r>
      <w:r w:rsidRPr="21C863CE" w:rsidR="21C863CE">
        <w:rPr>
          <w:i w:val="1"/>
          <w:iCs w:val="1"/>
        </w:rPr>
        <w:t>event on</w:t>
      </w:r>
      <w:r w:rsidRPr="21C863CE" w:rsidR="21C863CE">
        <w:rPr>
          <w:i w:val="1"/>
          <w:iCs w:val="1"/>
        </w:rPr>
        <w:t xml:space="preserve"> the </w:t>
      </w:r>
      <w:r w:rsidRPr="21C863CE" w:rsidR="21C863CE">
        <w:rPr>
          <w:i w:val="1"/>
          <w:iCs w:val="1"/>
        </w:rPr>
        <w:t>tkcalendar</w:t>
      </w:r>
      <w:r w:rsidRPr="21C863CE" w:rsidR="21C863CE">
        <w:rPr>
          <w:i w:val="1"/>
          <w:iCs w:val="1"/>
        </w:rPr>
        <w:t xml:space="preserve"> widget to the function </w:t>
      </w:r>
      <w:r w:rsidRPr="21C863CE" w:rsidR="21C863CE">
        <w:rPr>
          <w:i w:val="1"/>
          <w:iCs w:val="1"/>
        </w:rPr>
        <w:t>self.handle</w:t>
      </w:r>
      <w:r w:rsidRPr="21C863CE" w:rsidR="21C863CE">
        <w:rPr>
          <w:i w:val="1"/>
          <w:iCs w:val="1"/>
        </w:rPr>
        <w:t>_date_click</w:t>
      </w:r>
    </w:p>
    <w:p w:rsidR="0436316A" w:rsidP="21C863CE" w:rsidRDefault="0436316A" w14:paraId="6EAEEFE3" w14:textId="33C52841">
      <w:pPr>
        <w:pStyle w:val="Normal"/>
        <w:bidi w:val="0"/>
        <w:ind w:left="0"/>
        <w:rPr>
          <w:i w:val="1"/>
          <w:iCs w:val="1"/>
        </w:rPr>
      </w:pPr>
      <w:r w:rsidRPr="0FCF4945" w:rsidR="0FCF4945">
        <w:rPr>
          <w:i w:val="1"/>
          <w:iCs w:val="1"/>
        </w:rPr>
        <w:t xml:space="preserve">The </w:t>
      </w:r>
      <w:r w:rsidRPr="0FCF4945" w:rsidR="0FCF4945">
        <w:rPr>
          <w:i w:val="1"/>
          <w:iCs w:val="1"/>
        </w:rPr>
        <w:t>delete_event</w:t>
      </w:r>
      <w:r w:rsidRPr="0FCF4945" w:rsidR="0FCF4945">
        <w:rPr>
          <w:i w:val="1"/>
          <w:iCs w:val="1"/>
        </w:rPr>
        <w:t xml:space="preserve"> method </w:t>
      </w:r>
      <w:r w:rsidRPr="0FCF4945" w:rsidR="0FCF4945">
        <w:rPr>
          <w:i w:val="1"/>
          <w:iCs w:val="1"/>
        </w:rPr>
        <w:t>removes</w:t>
      </w:r>
      <w:r w:rsidRPr="0FCF4945" w:rsidR="0FCF4945">
        <w:rPr>
          <w:i w:val="1"/>
          <w:iCs w:val="1"/>
        </w:rPr>
        <w:t xml:space="preserve"> all events on a given date </w:t>
      </w:r>
    </w:p>
    <w:p w:rsidR="0436316A" w:rsidP="0436316A" w:rsidRDefault="0436316A" w14:paraId="7D2FF468" w14:textId="02759D92">
      <w:pPr>
        <w:pStyle w:val="Normal"/>
        <w:bidi w:val="0"/>
        <w:ind w:left="0"/>
      </w:pPr>
      <w:r>
        <w:drawing>
          <wp:inline wp14:editId="6E071C79" wp14:anchorId="5C0BE620">
            <wp:extent cx="4572000" cy="2657475"/>
            <wp:effectExtent l="0" t="0" r="0" b="0"/>
            <wp:docPr id="2051638883" name="" title=""/>
            <wp:cNvGraphicFramePr>
              <a:graphicFrameLocks noChangeAspect="1"/>
            </wp:cNvGraphicFramePr>
            <a:graphic>
              <a:graphicData uri="http://schemas.openxmlformats.org/drawingml/2006/picture">
                <pic:pic>
                  <pic:nvPicPr>
                    <pic:cNvPr id="0" name=""/>
                    <pic:cNvPicPr/>
                  </pic:nvPicPr>
                  <pic:blipFill>
                    <a:blip r:embed="R9f4350cb8e8e4b05">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0436316A" w:rsidP="0436316A" w:rsidRDefault="0436316A" w14:paraId="10E609E2" w14:textId="015BC67D">
      <w:pPr>
        <w:pStyle w:val="Normal"/>
        <w:bidi w:val="0"/>
        <w:ind w:left="0"/>
      </w:pPr>
      <w:r>
        <w:drawing>
          <wp:inline wp14:editId="12D9ECA5" wp14:anchorId="6E96C794">
            <wp:extent cx="4572000" cy="1943100"/>
            <wp:effectExtent l="0" t="0" r="0" b="0"/>
            <wp:docPr id="1934012761" name="" title=""/>
            <wp:cNvGraphicFramePr>
              <a:graphicFrameLocks noChangeAspect="1"/>
            </wp:cNvGraphicFramePr>
            <a:graphic>
              <a:graphicData uri="http://schemas.openxmlformats.org/drawingml/2006/picture">
                <pic:pic>
                  <pic:nvPicPr>
                    <pic:cNvPr id="0" name=""/>
                    <pic:cNvPicPr/>
                  </pic:nvPicPr>
                  <pic:blipFill>
                    <a:blip r:embed="R72eb9a4ee95b43f0">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0436316A" w:rsidP="75ADAD8C" w:rsidRDefault="0436316A" w14:paraId="07C964A4" w14:textId="3D99E9E9">
      <w:pPr>
        <w:pStyle w:val="Normal"/>
        <w:bidi w:val="0"/>
        <w:ind w:left="0"/>
        <w:rPr>
          <w:i w:val="1"/>
          <w:iCs w:val="1"/>
        </w:rPr>
      </w:pPr>
      <w:r w:rsidRPr="75ADAD8C" w:rsidR="75ADAD8C">
        <w:rPr>
          <w:i w:val="1"/>
          <w:iCs w:val="1"/>
        </w:rPr>
        <w:t xml:space="preserve">This method handles what happens when any event on the </w:t>
      </w:r>
      <w:r w:rsidRPr="75ADAD8C" w:rsidR="75ADAD8C">
        <w:rPr>
          <w:i w:val="1"/>
          <w:iCs w:val="1"/>
        </w:rPr>
        <w:t>tkcalendar</w:t>
      </w:r>
      <w:r w:rsidRPr="75ADAD8C" w:rsidR="75ADAD8C">
        <w:rPr>
          <w:i w:val="1"/>
          <w:iCs w:val="1"/>
        </w:rPr>
        <w:t xml:space="preserve"> is </w:t>
      </w:r>
    </w:p>
    <w:p w:rsidR="0436316A" w:rsidP="75ADAD8C" w:rsidRDefault="0436316A" w14:paraId="7BD31A4A" w14:textId="2A2B2368">
      <w:pPr>
        <w:pStyle w:val="Normal"/>
        <w:bidi w:val="0"/>
        <w:ind w:left="0"/>
        <w:rPr>
          <w:i w:val="1"/>
          <w:iCs w:val="1"/>
        </w:rPr>
      </w:pPr>
      <w:r w:rsidRPr="75ADAD8C" w:rsidR="75ADAD8C">
        <w:rPr>
          <w:i w:val="1"/>
          <w:iCs w:val="1"/>
        </w:rPr>
        <w:t xml:space="preserve">Pressed. First the entry boxes are cleared, and labels destroyed </w:t>
      </w:r>
      <w:r w:rsidRPr="75ADAD8C" w:rsidR="75ADAD8C">
        <w:rPr>
          <w:i w:val="1"/>
          <w:iCs w:val="1"/>
        </w:rPr>
        <w:t>to</w:t>
      </w:r>
      <w:r w:rsidRPr="75ADAD8C" w:rsidR="75ADAD8C">
        <w:rPr>
          <w:i w:val="1"/>
          <w:iCs w:val="1"/>
        </w:rPr>
        <w:t xml:space="preserve"> make </w:t>
      </w:r>
    </w:p>
    <w:p w:rsidR="0436316A" w:rsidP="75ADAD8C" w:rsidRDefault="0436316A" w14:paraId="60AAA22C" w14:textId="15350D64">
      <w:pPr>
        <w:pStyle w:val="Normal"/>
        <w:bidi w:val="0"/>
        <w:ind w:left="0"/>
        <w:rPr>
          <w:i w:val="1"/>
          <w:iCs w:val="1"/>
        </w:rPr>
      </w:pPr>
      <w:r w:rsidRPr="75ADAD8C" w:rsidR="75ADAD8C">
        <w:rPr>
          <w:i w:val="1"/>
          <w:iCs w:val="1"/>
        </w:rPr>
        <w:t>sure,</w:t>
      </w:r>
      <w:r w:rsidRPr="75ADAD8C" w:rsidR="75ADAD8C">
        <w:rPr>
          <w:i w:val="1"/>
          <w:iCs w:val="1"/>
        </w:rPr>
        <w:t xml:space="preserve"> only new data is considered.</w:t>
      </w:r>
    </w:p>
    <w:p w:rsidR="75ADAD8C" w:rsidP="75ADAD8C" w:rsidRDefault="75ADAD8C" w14:paraId="7DEE9F71" w14:textId="4887C294">
      <w:pPr>
        <w:pStyle w:val="Normal"/>
        <w:bidi w:val="0"/>
        <w:ind w:left="0"/>
        <w:rPr>
          <w:i w:val="1"/>
          <w:iCs w:val="1"/>
        </w:rPr>
      </w:pPr>
    </w:p>
    <w:p w:rsidR="0436316A" w:rsidP="75ADAD8C" w:rsidRDefault="0436316A" w14:paraId="0996D4E3" w14:textId="7D38D8B1">
      <w:pPr>
        <w:pStyle w:val="Normal"/>
        <w:bidi w:val="0"/>
        <w:ind w:left="0"/>
        <w:rPr>
          <w:i w:val="1"/>
          <w:iCs w:val="1"/>
        </w:rPr>
      </w:pPr>
      <w:r w:rsidRPr="75ADAD8C" w:rsidR="75ADAD8C">
        <w:rPr>
          <w:i w:val="1"/>
          <w:iCs w:val="1"/>
        </w:rPr>
        <w:t xml:space="preserve">The date that is being clicked on is extracted and formatted to a form that </w:t>
      </w:r>
    </w:p>
    <w:p w:rsidR="0436316A" w:rsidP="75ADAD8C" w:rsidRDefault="0436316A" w14:paraId="088CE18F" w14:textId="39934D9A">
      <w:pPr>
        <w:pStyle w:val="Normal"/>
        <w:bidi w:val="0"/>
        <w:ind w:left="0"/>
        <w:rPr>
          <w:i w:val="1"/>
          <w:iCs w:val="1"/>
        </w:rPr>
      </w:pPr>
      <w:r w:rsidRPr="75ADAD8C" w:rsidR="75ADAD8C">
        <w:rPr>
          <w:i w:val="1"/>
          <w:iCs w:val="1"/>
        </w:rPr>
        <w:t xml:space="preserve">can be used. </w:t>
      </w:r>
    </w:p>
    <w:p w:rsidR="75ADAD8C" w:rsidP="75ADAD8C" w:rsidRDefault="75ADAD8C" w14:paraId="444B22CD" w14:textId="47AD8DD6">
      <w:pPr>
        <w:pStyle w:val="Normal"/>
        <w:bidi w:val="0"/>
        <w:ind w:left="0"/>
        <w:rPr>
          <w:i w:val="1"/>
          <w:iCs w:val="1"/>
        </w:rPr>
      </w:pPr>
    </w:p>
    <w:p w:rsidR="0436316A" w:rsidP="75ADAD8C" w:rsidRDefault="0436316A" w14:paraId="5B0F3554" w14:textId="2CCA9F20">
      <w:pPr>
        <w:pStyle w:val="Normal"/>
        <w:bidi w:val="0"/>
        <w:ind w:left="0"/>
        <w:rPr>
          <w:i w:val="1"/>
          <w:iCs w:val="1"/>
        </w:rPr>
      </w:pPr>
      <w:r w:rsidRPr="75ADAD8C" w:rsidR="75ADAD8C">
        <w:rPr>
          <w:i w:val="1"/>
          <w:iCs w:val="1"/>
        </w:rPr>
        <w:t>It is changed into a date object from a datetime object</w:t>
      </w:r>
    </w:p>
    <w:p w:rsidR="75ADAD8C" w:rsidP="75ADAD8C" w:rsidRDefault="75ADAD8C" w14:paraId="20C63DFF" w14:textId="38723BEE">
      <w:pPr>
        <w:pStyle w:val="Normal"/>
        <w:bidi w:val="0"/>
        <w:ind w:left="0"/>
        <w:rPr>
          <w:i w:val="1"/>
          <w:iCs w:val="1"/>
        </w:rPr>
      </w:pPr>
    </w:p>
    <w:p w:rsidR="0436316A" w:rsidP="75ADAD8C" w:rsidRDefault="0436316A" w14:paraId="3FEFC72F" w14:textId="03A2A3C4">
      <w:pPr>
        <w:pStyle w:val="Normal"/>
        <w:bidi w:val="0"/>
        <w:ind w:left="0"/>
        <w:rPr>
          <w:i w:val="1"/>
          <w:iCs w:val="1"/>
        </w:rPr>
      </w:pPr>
      <w:r w:rsidRPr="75ADAD8C" w:rsidR="75ADAD8C">
        <w:rPr>
          <w:i w:val="1"/>
          <w:iCs w:val="1"/>
        </w:rPr>
        <w:t>It is changed from month [2 digit]/day [2 digit] /year [2 digit] to a year [4 digit]/months [2 digit]/ day [2 digit] format</w:t>
      </w:r>
    </w:p>
    <w:p w:rsidR="75ADAD8C" w:rsidP="75ADAD8C" w:rsidRDefault="75ADAD8C" w14:paraId="7F6B8ECB" w14:textId="424420C5">
      <w:pPr>
        <w:pStyle w:val="Normal"/>
        <w:bidi w:val="0"/>
        <w:ind w:left="0"/>
        <w:rPr>
          <w:i w:val="1"/>
          <w:iCs w:val="1"/>
        </w:rPr>
      </w:pPr>
    </w:p>
    <w:p w:rsidR="0436316A" w:rsidP="75ADAD8C" w:rsidRDefault="0436316A" w14:paraId="48B8BB85" w14:textId="744EE8B9">
      <w:pPr>
        <w:pStyle w:val="Normal"/>
        <w:bidi w:val="0"/>
        <w:ind w:left="0"/>
        <w:rPr>
          <w:i w:val="1"/>
          <w:iCs w:val="1"/>
        </w:rPr>
      </w:pPr>
      <w:r w:rsidRPr="75ADAD8C" w:rsidR="75ADAD8C">
        <w:rPr>
          <w:i w:val="1"/>
          <w:iCs w:val="1"/>
        </w:rPr>
        <w:t>Then all exercises with this date is searched for in the database</w:t>
      </w:r>
    </w:p>
    <w:p w:rsidR="75ADAD8C" w:rsidP="75ADAD8C" w:rsidRDefault="75ADAD8C" w14:paraId="41D0212C" w14:textId="09C022CA">
      <w:pPr>
        <w:pStyle w:val="Normal"/>
        <w:bidi w:val="0"/>
        <w:ind w:left="0"/>
        <w:rPr>
          <w:i w:val="1"/>
          <w:iCs w:val="1"/>
        </w:rPr>
      </w:pPr>
    </w:p>
    <w:p w:rsidR="0436316A" w:rsidP="21C863CE" w:rsidRDefault="0436316A" w14:paraId="1DDEC87F" w14:textId="49C7A38E">
      <w:pPr>
        <w:pStyle w:val="Normal"/>
        <w:bidi w:val="0"/>
        <w:ind w:left="0"/>
        <w:rPr>
          <w:i w:val="1"/>
          <w:iCs w:val="1"/>
        </w:rPr>
      </w:pPr>
      <w:r w:rsidRPr="21C863CE" w:rsidR="21C863CE">
        <w:rPr>
          <w:i w:val="1"/>
          <w:iCs w:val="1"/>
        </w:rPr>
        <w:t>The number of records found is saved to variable “</w:t>
      </w:r>
      <w:r w:rsidRPr="21C863CE" w:rsidR="21C863CE">
        <w:rPr>
          <w:i w:val="1"/>
          <w:iCs w:val="1"/>
        </w:rPr>
        <w:t>number_of_entries_on_specific_date</w:t>
      </w:r>
      <w:r w:rsidRPr="21C863CE" w:rsidR="21C863CE">
        <w:rPr>
          <w:i w:val="1"/>
          <w:iCs w:val="1"/>
        </w:rPr>
        <w:t>”</w:t>
      </w:r>
    </w:p>
    <w:p w:rsidR="0436316A" w:rsidP="75ADAD8C" w:rsidRDefault="0436316A" w14:paraId="153F4F6D" w14:textId="211D1625">
      <w:pPr>
        <w:pStyle w:val="Normal"/>
        <w:bidi w:val="0"/>
        <w:ind w:left="0"/>
        <w:rPr>
          <w:i w:val="1"/>
          <w:iCs w:val="1"/>
        </w:rPr>
      </w:pPr>
      <w:r w:rsidRPr="75ADAD8C" w:rsidR="75ADAD8C">
        <w:rPr>
          <w:i w:val="1"/>
          <w:iCs w:val="1"/>
        </w:rPr>
        <w:t>Then the l</w:t>
      </w:r>
      <w:r w:rsidRPr="75ADAD8C" w:rsidR="75ADAD8C">
        <w:rPr>
          <w:i w:val="1"/>
          <w:iCs w:val="1"/>
        </w:rPr>
        <w:t>2, e</w:t>
      </w:r>
      <w:r w:rsidRPr="75ADAD8C" w:rsidR="75ADAD8C">
        <w:rPr>
          <w:i w:val="1"/>
          <w:iCs w:val="1"/>
        </w:rPr>
        <w:t xml:space="preserve">2 and b2 are re-created, </w:t>
      </w:r>
      <w:r w:rsidRPr="75ADAD8C" w:rsidR="75ADAD8C">
        <w:rPr>
          <w:i w:val="1"/>
          <w:iCs w:val="1"/>
        </w:rPr>
        <w:t>configured</w:t>
      </w:r>
      <w:r w:rsidRPr="75ADAD8C" w:rsidR="75ADAD8C">
        <w:rPr>
          <w:i w:val="1"/>
          <w:iCs w:val="1"/>
        </w:rPr>
        <w:t xml:space="preserve"> and placed</w:t>
      </w:r>
    </w:p>
    <w:p w:rsidR="75ADAD8C" w:rsidP="75ADAD8C" w:rsidRDefault="75ADAD8C" w14:paraId="4D503A64" w14:textId="7D2E75B3">
      <w:pPr>
        <w:pStyle w:val="Normal"/>
        <w:bidi w:val="0"/>
        <w:ind w:left="0"/>
        <w:rPr>
          <w:i w:val="1"/>
          <w:iCs w:val="1"/>
        </w:rPr>
      </w:pPr>
    </w:p>
    <w:p w:rsidR="0436316A" w:rsidP="75ADAD8C" w:rsidRDefault="0436316A" w14:paraId="046EF7AB" w14:textId="1CC07EA5">
      <w:pPr>
        <w:pStyle w:val="Normal"/>
        <w:bidi w:val="0"/>
        <w:ind w:left="0"/>
        <w:rPr>
          <w:i w:val="1"/>
          <w:iCs w:val="1"/>
        </w:rPr>
      </w:pPr>
      <w:r w:rsidRPr="75ADAD8C" w:rsidR="75ADAD8C">
        <w:rPr>
          <w:i w:val="1"/>
          <w:iCs w:val="1"/>
        </w:rPr>
        <w:t xml:space="preserve">Certain values are entered by </w:t>
      </w:r>
      <w:r w:rsidRPr="75ADAD8C" w:rsidR="75ADAD8C">
        <w:rPr>
          <w:i w:val="1"/>
          <w:iCs w:val="1"/>
        </w:rPr>
        <w:t>th</w:t>
      </w:r>
      <w:r w:rsidRPr="75ADAD8C" w:rsidR="75ADAD8C">
        <w:rPr>
          <w:i w:val="1"/>
          <w:iCs w:val="1"/>
        </w:rPr>
        <w:t>e user in the GUI, then:</w:t>
      </w:r>
    </w:p>
    <w:p w:rsidR="0436316A" w:rsidP="21C863CE" w:rsidRDefault="0436316A" w14:paraId="7AD25E85" w14:textId="223B7834">
      <w:pPr>
        <w:pStyle w:val="Normal"/>
        <w:bidi w:val="0"/>
        <w:ind w:left="0"/>
        <w:rPr>
          <w:i w:val="1"/>
          <w:iCs w:val="1"/>
        </w:rPr>
      </w:pPr>
      <w:r w:rsidRPr="21C863CE" w:rsidR="21C863CE">
        <w:rPr>
          <w:i w:val="1"/>
          <w:iCs w:val="1"/>
        </w:rPr>
        <w:t xml:space="preserve">In the </w:t>
      </w:r>
      <w:r w:rsidRPr="21C863CE" w:rsidR="21C863CE">
        <w:rPr>
          <w:i w:val="1"/>
          <w:iCs w:val="1"/>
        </w:rPr>
        <w:t>showing_on_calendar_tab</w:t>
      </w:r>
      <w:r w:rsidRPr="21C863CE" w:rsidR="21C863CE">
        <w:rPr>
          <w:i w:val="1"/>
          <w:iCs w:val="1"/>
        </w:rPr>
        <w:t xml:space="preserve"> function:</w:t>
      </w:r>
    </w:p>
    <w:p w:rsidR="75ADAD8C" w:rsidP="75ADAD8C" w:rsidRDefault="75ADAD8C" w14:paraId="15EDBEEA" w14:textId="66443060">
      <w:pPr>
        <w:pStyle w:val="Normal"/>
        <w:bidi w:val="0"/>
        <w:ind w:left="0"/>
        <w:rPr>
          <w:i w:val="1"/>
          <w:iCs w:val="1"/>
        </w:rPr>
      </w:pPr>
    </w:p>
    <w:p w:rsidR="0436316A" w:rsidP="75ADAD8C" w:rsidRDefault="0436316A" w14:paraId="5247EC74" w14:textId="050D1BA9">
      <w:pPr>
        <w:pStyle w:val="Normal"/>
        <w:bidi w:val="0"/>
        <w:ind w:left="0"/>
        <w:rPr>
          <w:i w:val="1"/>
          <w:iCs w:val="1"/>
        </w:rPr>
      </w:pPr>
      <w:r w:rsidRPr="75ADAD8C" w:rsidR="75ADAD8C">
        <w:rPr>
          <w:i w:val="1"/>
          <w:iCs w:val="1"/>
        </w:rPr>
        <w:t>Whichever workout the user chose affects how the exercise attribute is formatted. If the user chose the seconds workout, then choice would become 1 and the second set of exercise results become exercises</w:t>
      </w:r>
    </w:p>
    <w:p w:rsidR="75ADAD8C" w:rsidP="75ADAD8C" w:rsidRDefault="75ADAD8C" w14:paraId="3D97C298" w14:textId="1BBD929F">
      <w:pPr>
        <w:pStyle w:val="Normal"/>
        <w:bidi w:val="0"/>
        <w:ind w:left="0"/>
        <w:rPr>
          <w:i w:val="1"/>
          <w:iCs w:val="1"/>
        </w:rPr>
      </w:pPr>
    </w:p>
    <w:p w:rsidR="0436316A" w:rsidP="75ADAD8C" w:rsidRDefault="0436316A" w14:paraId="54522C05" w14:textId="6DD4F13A">
      <w:pPr>
        <w:pStyle w:val="Normal"/>
        <w:bidi w:val="0"/>
        <w:ind w:left="0"/>
        <w:rPr>
          <w:i w:val="1"/>
          <w:iCs w:val="1"/>
        </w:rPr>
      </w:pPr>
      <w:r w:rsidRPr="75ADAD8C" w:rsidR="75ADAD8C">
        <w:rPr>
          <w:i w:val="1"/>
          <w:iCs w:val="1"/>
        </w:rPr>
        <w:t xml:space="preserve">Then l, e, and b are re-created, </w:t>
      </w:r>
      <w:r w:rsidRPr="75ADAD8C" w:rsidR="75ADAD8C">
        <w:rPr>
          <w:i w:val="1"/>
          <w:iCs w:val="1"/>
        </w:rPr>
        <w:t>configured</w:t>
      </w:r>
      <w:r w:rsidRPr="75ADAD8C" w:rsidR="75ADAD8C">
        <w:rPr>
          <w:i w:val="1"/>
          <w:iCs w:val="1"/>
        </w:rPr>
        <w:t xml:space="preserve"> and placed and link to the summary_part1 function</w:t>
      </w:r>
    </w:p>
    <w:p w:rsidR="0436316A" w:rsidP="75ADAD8C" w:rsidRDefault="0436316A" w14:paraId="14AA584E" w14:textId="2F8D1D27">
      <w:pPr>
        <w:pStyle w:val="Normal"/>
        <w:bidi w:val="0"/>
        <w:ind w:left="0"/>
        <w:rPr>
          <w:i w:val="1"/>
          <w:iCs w:val="1"/>
        </w:rPr>
      </w:pPr>
      <w:r w:rsidRPr="75ADAD8C" w:rsidR="75ADAD8C">
        <w:rPr>
          <w:i w:val="1"/>
          <w:iCs w:val="1"/>
        </w:rPr>
        <w:t xml:space="preserve">In the </w:t>
      </w:r>
      <w:r w:rsidRPr="75ADAD8C" w:rsidR="75ADAD8C">
        <w:rPr>
          <w:i w:val="1"/>
          <w:iCs w:val="1"/>
        </w:rPr>
        <w:t>summary_part1</w:t>
      </w:r>
      <w:r w:rsidRPr="75ADAD8C" w:rsidR="75ADAD8C">
        <w:rPr>
          <w:i w:val="1"/>
          <w:iCs w:val="1"/>
        </w:rPr>
        <w:t xml:space="preserve"> function:</w:t>
      </w:r>
    </w:p>
    <w:p w:rsidR="75ADAD8C" w:rsidP="75ADAD8C" w:rsidRDefault="75ADAD8C" w14:paraId="12D25B7C" w14:textId="476F6231">
      <w:pPr>
        <w:pStyle w:val="Normal"/>
        <w:bidi w:val="0"/>
        <w:ind w:left="0"/>
        <w:rPr>
          <w:i w:val="1"/>
          <w:iCs w:val="1"/>
        </w:rPr>
      </w:pPr>
    </w:p>
    <w:p w:rsidR="0436316A" w:rsidP="75ADAD8C" w:rsidRDefault="0436316A" w14:paraId="7B40589B" w14:textId="089100F0">
      <w:pPr>
        <w:pStyle w:val="Normal"/>
        <w:bidi w:val="0"/>
        <w:ind w:left="0"/>
        <w:rPr>
          <w:i w:val="1"/>
          <w:iCs w:val="1"/>
        </w:rPr>
      </w:pPr>
      <w:r w:rsidRPr="75ADAD8C" w:rsidR="75ADAD8C">
        <w:rPr>
          <w:i w:val="1"/>
          <w:iCs w:val="1"/>
        </w:rPr>
        <w:t xml:space="preserve">The value of the entry box decides which exercise is shown. The index is one lower than the entered value to </w:t>
      </w:r>
      <w:r w:rsidRPr="75ADAD8C" w:rsidR="75ADAD8C">
        <w:rPr>
          <w:i w:val="1"/>
          <w:iCs w:val="1"/>
        </w:rPr>
        <w:t>keep</w:t>
      </w:r>
      <w:r w:rsidRPr="75ADAD8C" w:rsidR="75ADAD8C">
        <w:rPr>
          <w:i w:val="1"/>
          <w:iCs w:val="1"/>
        </w:rPr>
        <w:t xml:space="preserve"> index integrity [indexes start from 0]</w:t>
      </w:r>
    </w:p>
    <w:p w:rsidR="75ADAD8C" w:rsidP="75ADAD8C" w:rsidRDefault="75ADAD8C" w14:paraId="2F58BCF0" w14:textId="4807C36E">
      <w:pPr>
        <w:pStyle w:val="Normal"/>
        <w:bidi w:val="0"/>
        <w:ind w:left="0"/>
        <w:rPr>
          <w:i w:val="1"/>
          <w:iCs w:val="1"/>
        </w:rPr>
      </w:pPr>
    </w:p>
    <w:p w:rsidR="0436316A" w:rsidP="75ADAD8C" w:rsidRDefault="0436316A" w14:paraId="2205D42F" w14:textId="51FD91F3">
      <w:pPr>
        <w:pStyle w:val="Normal"/>
        <w:bidi w:val="0"/>
        <w:ind w:left="0"/>
        <w:rPr>
          <w:i w:val="1"/>
          <w:iCs w:val="1"/>
        </w:rPr>
      </w:pPr>
      <w:r w:rsidRPr="75ADAD8C" w:rsidR="75ADAD8C">
        <w:rPr>
          <w:i w:val="1"/>
          <w:iCs w:val="1"/>
        </w:rPr>
        <w:t>The show function from the Workout file [discussed after this] shows the specific exercise</w:t>
      </w:r>
    </w:p>
    <w:p w:rsidR="0436316A" w:rsidP="75ADAD8C" w:rsidRDefault="0436316A" w14:paraId="78499906" w14:textId="0A391C78">
      <w:pPr>
        <w:pStyle w:val="Normal"/>
        <w:bidi w:val="0"/>
        <w:ind w:left="0"/>
        <w:rPr>
          <w:i w:val="1"/>
          <w:iCs w:val="1"/>
        </w:rPr>
      </w:pPr>
      <w:r w:rsidRPr="75ADAD8C" w:rsidR="75ADAD8C">
        <w:rPr>
          <w:i w:val="1"/>
          <w:iCs w:val="1"/>
        </w:rPr>
        <w:t>The calendar widget is re-created, and events re-</w:t>
      </w:r>
      <w:r w:rsidRPr="75ADAD8C" w:rsidR="75ADAD8C">
        <w:rPr>
          <w:i w:val="1"/>
          <w:iCs w:val="1"/>
        </w:rPr>
        <w:t>added,</w:t>
      </w:r>
      <w:r w:rsidRPr="75ADAD8C" w:rsidR="75ADAD8C">
        <w:rPr>
          <w:i w:val="1"/>
          <w:iCs w:val="1"/>
        </w:rPr>
        <w:t xml:space="preserve"> and all the label, entries and buttons re-created ready for the next event click</w:t>
      </w:r>
    </w:p>
    <w:p w:rsidR="75ADAD8C" w:rsidP="75ADAD8C" w:rsidRDefault="75ADAD8C" w14:paraId="066E6402" w14:textId="59923892">
      <w:pPr>
        <w:pStyle w:val="Normal"/>
        <w:bidi w:val="0"/>
        <w:ind w:left="0"/>
        <w:rPr>
          <w:i w:val="1"/>
          <w:iCs w:val="1"/>
        </w:rPr>
      </w:pPr>
    </w:p>
    <w:p w:rsidR="0436316A" w:rsidP="0436316A" w:rsidRDefault="0436316A" w14:paraId="7170D583" w14:textId="37A6875F">
      <w:pPr>
        <w:pStyle w:val="Normal"/>
        <w:bidi w:val="0"/>
        <w:ind w:left="0"/>
      </w:pPr>
      <w:r>
        <w:drawing>
          <wp:inline wp14:editId="7D60A47C" wp14:anchorId="1C05696C">
            <wp:extent cx="4572000" cy="923925"/>
            <wp:effectExtent l="0" t="0" r="0" b="0"/>
            <wp:docPr id="410070812" name="" title=""/>
            <wp:cNvGraphicFramePr>
              <a:graphicFrameLocks noChangeAspect="1"/>
            </wp:cNvGraphicFramePr>
            <a:graphic>
              <a:graphicData uri="http://schemas.openxmlformats.org/drawingml/2006/picture">
                <pic:pic>
                  <pic:nvPicPr>
                    <pic:cNvPr id="0" name=""/>
                    <pic:cNvPicPr/>
                  </pic:nvPicPr>
                  <pic:blipFill>
                    <a:blip r:embed="Rddab9b358a944abf">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0436316A" w:rsidP="75ADAD8C" w:rsidRDefault="0436316A" w14:paraId="2E6BE2C5" w14:textId="48A1F422">
      <w:pPr>
        <w:pStyle w:val="Normal"/>
        <w:bidi w:val="0"/>
        <w:ind w:left="0"/>
        <w:rPr>
          <w:i w:val="1"/>
          <w:iCs w:val="1"/>
        </w:rPr>
      </w:pPr>
      <w:r w:rsidRPr="75ADAD8C" w:rsidR="75ADAD8C">
        <w:rPr>
          <w:i w:val="1"/>
          <w:iCs w:val="1"/>
        </w:rPr>
        <w:t xml:space="preserve">The revert function re-creates the calendar and changes it back to the current day </w:t>
      </w:r>
    </w:p>
    <w:p w:rsidR="75ADAD8C" w:rsidP="75ADAD8C" w:rsidRDefault="75ADAD8C" w14:paraId="3A861191" w14:textId="6AC84C30">
      <w:pPr>
        <w:pStyle w:val="Normal"/>
        <w:bidi w:val="0"/>
        <w:ind w:left="0"/>
        <w:rPr>
          <w:i w:val="1"/>
          <w:iCs w:val="1"/>
        </w:rPr>
      </w:pPr>
    </w:p>
    <w:p w:rsidR="0436316A" w:rsidP="21C863CE" w:rsidRDefault="0436316A" w14:paraId="60468BD5" w14:textId="34D6ED9D">
      <w:pPr>
        <w:pStyle w:val="Normal"/>
        <w:bidi w:val="0"/>
        <w:ind w:left="0"/>
        <w:rPr>
          <w:i w:val="1"/>
          <w:iCs w:val="1"/>
        </w:rPr>
      </w:pPr>
      <w:r w:rsidRPr="21C863CE" w:rsidR="21C863CE">
        <w:rPr>
          <w:i w:val="1"/>
          <w:iCs w:val="1"/>
        </w:rPr>
        <w:t xml:space="preserve">The </w:t>
      </w:r>
      <w:r w:rsidRPr="21C863CE" w:rsidR="21C863CE">
        <w:rPr>
          <w:i w:val="1"/>
          <w:iCs w:val="1"/>
        </w:rPr>
        <w:t>add_event</w:t>
      </w:r>
      <w:r w:rsidRPr="21C863CE" w:rsidR="21C863CE">
        <w:rPr>
          <w:i w:val="1"/>
          <w:iCs w:val="1"/>
        </w:rPr>
        <w:t xml:space="preserve"> method searches the database for all available dates and loops through them and adds them to the calendar as events </w:t>
      </w:r>
    </w:p>
    <w:p w:rsidR="7962896E" w:rsidP="7962896E" w:rsidRDefault="7962896E" w14:paraId="30CD1089" w14:textId="54924B92">
      <w:pPr>
        <w:pStyle w:val="Normal"/>
        <w:bidi w:val="0"/>
        <w:ind w:left="0"/>
      </w:pPr>
    </w:p>
    <w:p w:rsidR="7962896E" w:rsidP="7962896E" w:rsidRDefault="7962896E" w14:paraId="688004C9" w14:textId="51D6EF0A">
      <w:pPr>
        <w:pStyle w:val="Heading2"/>
        <w:bidi w:val="0"/>
      </w:pPr>
      <w:bookmarkStart w:name="_Toc647957629" w:id="342022604"/>
      <w:r w:rsidR="21C863CE">
        <w:rPr/>
        <w:t>Dynamic workout display</w:t>
      </w:r>
      <w:bookmarkEnd w:id="342022604"/>
    </w:p>
    <w:p w:rsidR="7962896E" w:rsidP="7962896E" w:rsidRDefault="7962896E" w14:paraId="7AB550BC" w14:textId="29C53E50">
      <w:pPr>
        <w:pStyle w:val="Normal"/>
        <w:bidi w:val="0"/>
        <w:ind w:left="0"/>
      </w:pPr>
      <w:r>
        <w:drawing>
          <wp:inline wp14:editId="77FCF5BA" wp14:anchorId="0CC12836">
            <wp:extent cx="6477000" cy="3063082"/>
            <wp:effectExtent l="0" t="0" r="0" b="0"/>
            <wp:docPr id="680217707" name="" title=""/>
            <wp:cNvGraphicFramePr>
              <a:graphicFrameLocks noChangeAspect="1"/>
            </wp:cNvGraphicFramePr>
            <a:graphic>
              <a:graphicData uri="http://schemas.openxmlformats.org/drawingml/2006/picture">
                <pic:pic>
                  <pic:nvPicPr>
                    <pic:cNvPr id="0" name=""/>
                    <pic:cNvPicPr/>
                  </pic:nvPicPr>
                  <pic:blipFill>
                    <a:blip r:embed="R32b41d07c2a44f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77000" cy="3063082"/>
                    </a:xfrm>
                    <a:prstGeom prst="rect">
                      <a:avLst/>
                    </a:prstGeom>
                  </pic:spPr>
                </pic:pic>
              </a:graphicData>
            </a:graphic>
          </wp:inline>
        </w:drawing>
      </w:r>
    </w:p>
    <w:p w:rsidR="7962896E" w:rsidP="75ADAD8C" w:rsidRDefault="7962896E" w14:paraId="1C373B8B" w14:textId="0B9061A9">
      <w:pPr>
        <w:pStyle w:val="Normal"/>
        <w:bidi w:val="0"/>
        <w:ind w:left="0"/>
        <w:rPr>
          <w:i w:val="1"/>
          <w:iCs w:val="1"/>
        </w:rPr>
      </w:pPr>
      <w:r w:rsidRPr="75ADAD8C" w:rsidR="75ADAD8C">
        <w:rPr>
          <w:i w:val="1"/>
          <w:iCs w:val="1"/>
        </w:rPr>
        <w:t xml:space="preserve">This initialises all the attributes </w:t>
      </w:r>
      <w:r w:rsidRPr="75ADAD8C" w:rsidR="75ADAD8C">
        <w:rPr>
          <w:i w:val="1"/>
          <w:iCs w:val="1"/>
        </w:rPr>
        <w:t>needed</w:t>
      </w:r>
      <w:r w:rsidRPr="75ADAD8C" w:rsidR="75ADAD8C">
        <w:rPr>
          <w:i w:val="1"/>
          <w:iCs w:val="1"/>
        </w:rPr>
        <w:t xml:space="preserve"> for this class. It also instantiates the</w:t>
      </w:r>
    </w:p>
    <w:p w:rsidR="7962896E" w:rsidP="75ADAD8C" w:rsidRDefault="7962896E" w14:paraId="5D37BA6E" w14:textId="7150D5E8">
      <w:pPr>
        <w:pStyle w:val="Normal"/>
        <w:bidi w:val="0"/>
        <w:ind w:left="0"/>
        <w:rPr>
          <w:i w:val="1"/>
          <w:iCs w:val="1"/>
        </w:rPr>
      </w:pPr>
      <w:r w:rsidRPr="75ADAD8C" w:rsidR="75ADAD8C">
        <w:rPr>
          <w:i w:val="1"/>
          <w:iCs w:val="1"/>
        </w:rPr>
        <w:t>“load” method and assigns another class to an attribute in this class, so that the other class can be called from this class linking them.</w:t>
      </w:r>
    </w:p>
    <w:p w:rsidR="75ADAD8C" w:rsidP="75ADAD8C" w:rsidRDefault="75ADAD8C" w14:paraId="0ABEC996" w14:textId="3EE64FC2">
      <w:pPr>
        <w:pStyle w:val="Normal"/>
        <w:bidi w:val="0"/>
        <w:ind w:left="0"/>
        <w:rPr>
          <w:i w:val="1"/>
          <w:iCs w:val="1"/>
        </w:rPr>
      </w:pPr>
    </w:p>
    <w:p w:rsidR="7962896E" w:rsidP="21C863CE" w:rsidRDefault="7962896E" w14:paraId="658D5A56" w14:textId="29DD84AE">
      <w:pPr>
        <w:pStyle w:val="Normal"/>
        <w:bidi w:val="0"/>
        <w:ind w:left="0"/>
        <w:rPr>
          <w:rFonts w:ascii="Calibri" w:hAnsi="Calibri" w:eastAsia="Calibri" w:cs="Calibri" w:asciiTheme="minorAscii" w:hAnsiTheme="minorAscii" w:eastAsiaTheme="minorAscii" w:cstheme="minorAscii"/>
          <w:b w:val="0"/>
          <w:bCs w:val="0"/>
          <w:i w:val="1"/>
          <w:iCs w:val="1"/>
          <w:noProof w:val="0"/>
          <w:color w:val="auto"/>
          <w:sz w:val="24"/>
          <w:szCs w:val="24"/>
          <w:lang w:val="en-GB"/>
        </w:rPr>
      </w:pP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The line </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self.var.trace</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('w', </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self.on_radio_button_change</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in the code sets up a trace on the </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Tkinter</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variable </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self.var</w:t>
      </w:r>
      <w:r w:rsidRPr="21C863CE" w:rsidR="21C863CE">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w:t>
      </w:r>
    </w:p>
    <w:p w:rsidR="75ADAD8C" w:rsidP="75ADAD8C" w:rsidRDefault="75ADAD8C" w14:paraId="10318B11" w14:textId="325045D5">
      <w:pPr>
        <w:pStyle w:val="Normal"/>
        <w:bidi w:val="0"/>
        <w:ind w:left="0"/>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pPr>
    </w:p>
    <w:p w:rsidR="7962896E" w:rsidP="75ADAD8C" w:rsidRDefault="7962896E" w14:paraId="41F02CEB" w14:textId="63D727FC">
      <w:pPr>
        <w:pStyle w:val="Normal"/>
        <w:bidi w:val="0"/>
        <w:ind w:left="0"/>
        <w:rPr>
          <w:rFonts w:ascii="Calibri" w:hAnsi="Calibri" w:eastAsia="Calibri" w:cs="Calibri" w:asciiTheme="minorAscii" w:hAnsiTheme="minorAscii" w:eastAsiaTheme="minorAscii" w:cstheme="minorAscii"/>
          <w:b w:val="0"/>
          <w:bCs w:val="0"/>
          <w:i w:val="1"/>
          <w:iCs w:val="1"/>
          <w:noProof w:val="0"/>
          <w:color w:val="auto"/>
          <w:sz w:val="24"/>
          <w:szCs w:val="24"/>
          <w:lang w:val="en-GB"/>
        </w:rPr>
      </w:pP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In </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Tkinter</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a trace is a way to associate the callback function with changes to my </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Tkinter</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variable. </w:t>
      </w:r>
    </w:p>
    <w:p w:rsidR="75ADAD8C" w:rsidP="75ADAD8C" w:rsidRDefault="75ADAD8C" w14:paraId="1F511179" w14:textId="7FB2CB1D">
      <w:pPr>
        <w:pStyle w:val="Normal"/>
        <w:bidi w:val="0"/>
        <w:ind w:left="0"/>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pPr>
    </w:p>
    <w:p w:rsidR="7962896E" w:rsidP="75ADAD8C" w:rsidRDefault="7962896E" w14:paraId="2C326A49" w14:textId="4D28D9C0">
      <w:pPr>
        <w:pStyle w:val="Normal"/>
        <w:bidi w:val="0"/>
        <w:ind w:left="0"/>
        <w:rPr>
          <w:rFonts w:ascii="Calibri" w:hAnsi="Calibri" w:eastAsia="Calibri" w:cs="Calibri" w:asciiTheme="minorAscii" w:hAnsiTheme="minorAscii" w:eastAsiaTheme="minorAscii" w:cstheme="minorAscii"/>
          <w:b w:val="0"/>
          <w:bCs w:val="0"/>
          <w:i w:val="1"/>
          <w:iCs w:val="1"/>
          <w:noProof w:val="0"/>
          <w:color w:val="auto"/>
          <w:sz w:val="24"/>
          <w:szCs w:val="24"/>
          <w:lang w:val="en-GB"/>
        </w:rPr>
      </w:pP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Here, the trace is set on write operations ('w'), meaning the callback function </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self.on_radio_button_change</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will be called whenever the value of </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self.var</w:t>
      </w:r>
      <w:r w:rsidRPr="75ADAD8C" w:rsidR="75ADAD8C">
        <w:rPr>
          <w:rFonts w:ascii="Calibri" w:hAnsi="Calibri" w:eastAsia="Calibri" w:cs="Calibri" w:asciiTheme="minorAscii" w:hAnsiTheme="minorAscii" w:eastAsiaTheme="minorAscii" w:cstheme="minorAscii"/>
          <w:b w:val="0"/>
          <w:bCs w:val="0"/>
          <w:i w:val="1"/>
          <w:iCs w:val="1"/>
          <w:caps w:val="0"/>
          <w:smallCaps w:val="0"/>
          <w:noProof w:val="0"/>
          <w:color w:val="auto"/>
          <w:sz w:val="24"/>
          <w:szCs w:val="24"/>
          <w:lang w:val="en-GB"/>
        </w:rPr>
        <w:t xml:space="preserve"> is changed.</w:t>
      </w:r>
    </w:p>
    <w:p w:rsidR="7962896E" w:rsidP="7962896E" w:rsidRDefault="7962896E" w14:paraId="0706311F" w14:textId="0266A8C7">
      <w:pPr>
        <w:pStyle w:val="Normal"/>
        <w:bidi w:val="0"/>
        <w:ind w:left="0"/>
      </w:pPr>
      <w:r>
        <w:drawing>
          <wp:inline wp14:editId="22C703DE" wp14:anchorId="363AE865">
            <wp:extent cx="6559550" cy="2377837"/>
            <wp:effectExtent l="0" t="0" r="0" b="0"/>
            <wp:docPr id="177537988" name="" title=""/>
            <wp:cNvGraphicFramePr>
              <a:graphicFrameLocks noChangeAspect="1"/>
            </wp:cNvGraphicFramePr>
            <a:graphic>
              <a:graphicData uri="http://schemas.openxmlformats.org/drawingml/2006/picture">
                <pic:pic>
                  <pic:nvPicPr>
                    <pic:cNvPr id="0" name=""/>
                    <pic:cNvPicPr/>
                  </pic:nvPicPr>
                  <pic:blipFill>
                    <a:blip r:embed="R7da17338595444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59550" cy="2377837"/>
                    </a:xfrm>
                    <a:prstGeom prst="rect">
                      <a:avLst/>
                    </a:prstGeom>
                  </pic:spPr>
                </pic:pic>
              </a:graphicData>
            </a:graphic>
          </wp:inline>
        </w:drawing>
      </w:r>
    </w:p>
    <w:p w:rsidR="17876CAC" w:rsidP="75ADAD8C" w:rsidRDefault="17876CAC" w14:paraId="7015A12D" w14:textId="0EE6B364">
      <w:pPr>
        <w:pStyle w:val="Normal"/>
        <w:bidi w:val="0"/>
        <w:ind w:left="0"/>
        <w:rPr>
          <w:i w:val="1"/>
          <w:iCs w:val="1"/>
        </w:rPr>
      </w:pPr>
      <w:r w:rsidRPr="75ADAD8C" w:rsidR="75ADAD8C">
        <w:rPr>
          <w:i w:val="1"/>
          <w:iCs w:val="1"/>
        </w:rPr>
        <w:t>This code displays all the different workout days as a radiobutton with Images</w:t>
      </w:r>
    </w:p>
    <w:p w:rsidR="75ADAD8C" w:rsidP="75ADAD8C" w:rsidRDefault="75ADAD8C" w14:paraId="123641F1" w14:textId="41248B47">
      <w:pPr>
        <w:pStyle w:val="Normal"/>
        <w:bidi w:val="0"/>
        <w:ind w:left="0"/>
        <w:rPr>
          <w:i w:val="1"/>
          <w:iCs w:val="1"/>
        </w:rPr>
      </w:pPr>
    </w:p>
    <w:p w:rsidR="17876CAC" w:rsidP="21C863CE" w:rsidRDefault="17876CAC" w14:paraId="3E75B3E1" w14:textId="7B6E4833">
      <w:pPr>
        <w:pStyle w:val="Normal"/>
        <w:bidi w:val="0"/>
        <w:ind w:left="0"/>
        <w:rPr>
          <w:i w:val="1"/>
          <w:iCs w:val="1"/>
        </w:rPr>
      </w:pPr>
      <w:r w:rsidRPr="21C863CE" w:rsidR="21C863CE">
        <w:rPr>
          <w:i w:val="1"/>
          <w:iCs w:val="1"/>
        </w:rPr>
        <w:t xml:space="preserve">When the </w:t>
      </w:r>
      <w:r w:rsidRPr="21C863CE" w:rsidR="21C863CE">
        <w:rPr>
          <w:i w:val="1"/>
          <w:iCs w:val="1"/>
        </w:rPr>
        <w:t>radiobutton</w:t>
      </w:r>
      <w:r w:rsidRPr="21C863CE" w:rsidR="21C863CE">
        <w:rPr>
          <w:i w:val="1"/>
          <w:iCs w:val="1"/>
        </w:rPr>
        <w:t xml:space="preserve"> is clicked the function </w:t>
      </w:r>
      <w:r w:rsidRPr="21C863CE" w:rsidR="21C863CE">
        <w:rPr>
          <w:i w:val="1"/>
          <w:iCs w:val="1"/>
        </w:rPr>
        <w:t>self.on_radio_button_change</w:t>
      </w:r>
      <w:r w:rsidRPr="21C863CE" w:rsidR="21C863CE">
        <w:rPr>
          <w:i w:val="1"/>
          <w:iCs w:val="1"/>
        </w:rPr>
        <w:t xml:space="preserve"> is </w:t>
      </w:r>
    </w:p>
    <w:p w:rsidR="17876CAC" w:rsidP="75ADAD8C" w:rsidRDefault="17876CAC" w14:paraId="35E778EF" w14:textId="7D019D7E">
      <w:pPr>
        <w:pStyle w:val="Normal"/>
        <w:bidi w:val="0"/>
        <w:ind w:left="0"/>
        <w:rPr>
          <w:i w:val="1"/>
          <w:iCs w:val="1"/>
        </w:rPr>
      </w:pPr>
      <w:r w:rsidRPr="75ADAD8C" w:rsidR="75ADAD8C">
        <w:rPr>
          <w:i w:val="1"/>
          <w:iCs w:val="1"/>
        </w:rPr>
        <w:t>Called with the parameter passed as the name of the workout day for example  “Leg” for “Leg Day</w:t>
      </w:r>
      <w:r w:rsidRPr="75ADAD8C" w:rsidR="75ADAD8C">
        <w:rPr>
          <w:i w:val="1"/>
          <w:iCs w:val="1"/>
        </w:rPr>
        <w:t>”.</w:t>
      </w:r>
    </w:p>
    <w:p w:rsidR="75ADAD8C" w:rsidP="75ADAD8C" w:rsidRDefault="75ADAD8C" w14:paraId="3DD8D23E" w14:textId="5CCA7D9D">
      <w:pPr>
        <w:pStyle w:val="Normal"/>
        <w:bidi w:val="0"/>
        <w:ind w:left="0"/>
        <w:rPr>
          <w:i w:val="1"/>
          <w:iCs w:val="1"/>
        </w:rPr>
      </w:pPr>
    </w:p>
    <w:p w:rsidR="17876CAC" w:rsidP="21C863CE" w:rsidRDefault="17876CAC" w14:paraId="0A2BA3A6" w14:textId="2B7A4497">
      <w:pPr>
        <w:pStyle w:val="Normal"/>
        <w:bidi w:val="0"/>
        <w:ind w:left="0"/>
        <w:rPr>
          <w:i w:val="1"/>
          <w:iCs w:val="1"/>
        </w:rPr>
      </w:pPr>
      <w:r w:rsidRPr="21C863CE" w:rsidR="21C863CE">
        <w:rPr>
          <w:i w:val="1"/>
          <w:iCs w:val="1"/>
        </w:rPr>
        <w:t xml:space="preserve">The </w:t>
      </w:r>
      <w:r w:rsidRPr="21C863CE" w:rsidR="21C863CE">
        <w:rPr>
          <w:i w:val="1"/>
          <w:iCs w:val="1"/>
        </w:rPr>
        <w:t>self.on_radio_button_change</w:t>
      </w:r>
      <w:r w:rsidRPr="21C863CE" w:rsidR="21C863CE">
        <w:rPr>
          <w:i w:val="1"/>
          <w:iCs w:val="1"/>
        </w:rPr>
        <w:t xml:space="preserve"> function accepts all arguments. The value of the </w:t>
      </w:r>
      <w:r w:rsidRPr="21C863CE" w:rsidR="21C863CE">
        <w:rPr>
          <w:i w:val="1"/>
          <w:iCs w:val="1"/>
        </w:rPr>
        <w:t>selected_value</w:t>
      </w:r>
      <w:r w:rsidRPr="21C863CE" w:rsidR="21C863CE">
        <w:rPr>
          <w:i w:val="1"/>
          <w:iCs w:val="1"/>
        </w:rPr>
        <w:t xml:space="preserve"> variable is gotten by finding the current value of the </w:t>
      </w:r>
      <w:r w:rsidRPr="21C863CE" w:rsidR="21C863CE">
        <w:rPr>
          <w:i w:val="1"/>
          <w:iCs w:val="1"/>
        </w:rPr>
        <w:t>radiobutton</w:t>
      </w:r>
      <w:r w:rsidRPr="21C863CE" w:rsidR="21C863CE">
        <w:rPr>
          <w:i w:val="1"/>
          <w:iCs w:val="1"/>
        </w:rPr>
        <w:t xml:space="preserve"> and entering it as a parameter into specific functions of the </w:t>
      </w:r>
      <w:r w:rsidRPr="21C863CE" w:rsidR="21C863CE">
        <w:rPr>
          <w:i w:val="1"/>
          <w:iCs w:val="1"/>
        </w:rPr>
        <w:t>Specific_exercise_class</w:t>
      </w:r>
    </w:p>
    <w:p w:rsidR="75ADAD8C" w:rsidP="75ADAD8C" w:rsidRDefault="75ADAD8C" w14:paraId="4F27D65D" w14:textId="0CFBCE34">
      <w:pPr>
        <w:pStyle w:val="Normal"/>
        <w:bidi w:val="0"/>
        <w:ind w:left="0"/>
        <w:rPr>
          <w:i w:val="1"/>
          <w:iCs w:val="1"/>
        </w:rPr>
      </w:pPr>
    </w:p>
    <w:p w:rsidR="17876CAC" w:rsidP="75ADAD8C" w:rsidRDefault="17876CAC" w14:paraId="3BC086A3" w14:textId="5C47BB68">
      <w:pPr>
        <w:pStyle w:val="Normal"/>
        <w:bidi w:val="0"/>
        <w:ind w:left="0"/>
        <w:rPr>
          <w:i w:val="1"/>
          <w:iCs w:val="1"/>
        </w:rPr>
      </w:pPr>
      <w:r w:rsidRPr="75ADAD8C" w:rsidR="75ADAD8C">
        <w:rPr>
          <w:i w:val="1"/>
          <w:iCs w:val="1"/>
        </w:rPr>
        <w:t xml:space="preserve">The last 5 lines initialise the </w:t>
      </w:r>
      <w:r w:rsidRPr="75ADAD8C" w:rsidR="75ADAD8C">
        <w:rPr>
          <w:i w:val="1"/>
          <w:iCs w:val="1"/>
        </w:rPr>
        <w:t>treeview</w:t>
      </w:r>
      <w:r w:rsidRPr="75ADAD8C" w:rsidR="75ADAD8C">
        <w:rPr>
          <w:i w:val="1"/>
          <w:iCs w:val="1"/>
        </w:rPr>
        <w:t xml:space="preserve"> class which is in a </w:t>
      </w:r>
      <w:r w:rsidRPr="75ADAD8C" w:rsidR="75ADAD8C">
        <w:rPr>
          <w:i w:val="1"/>
          <w:iCs w:val="1"/>
        </w:rPr>
        <w:t>separate</w:t>
      </w:r>
      <w:r w:rsidRPr="75ADAD8C" w:rsidR="75ADAD8C">
        <w:rPr>
          <w:i w:val="1"/>
          <w:iCs w:val="1"/>
        </w:rPr>
        <w:t xml:space="preserve"> file and</w:t>
      </w:r>
    </w:p>
    <w:p w:rsidR="17876CAC" w:rsidP="75ADAD8C" w:rsidRDefault="17876CAC" w14:paraId="02E9EB1D" w14:textId="25175CBA">
      <w:pPr>
        <w:pStyle w:val="Normal"/>
        <w:bidi w:val="0"/>
        <w:ind w:left="0"/>
        <w:rPr>
          <w:i w:val="1"/>
          <w:iCs w:val="1"/>
        </w:rPr>
      </w:pPr>
      <w:r w:rsidRPr="75ADAD8C" w:rsidR="75ADAD8C">
        <w:rPr>
          <w:i w:val="1"/>
          <w:iCs w:val="1"/>
        </w:rPr>
        <w:t>explained later.</w:t>
      </w:r>
    </w:p>
    <w:p w:rsidR="17876CAC" w:rsidP="17876CAC" w:rsidRDefault="17876CAC" w14:paraId="3877695A" w14:textId="757057AD">
      <w:pPr>
        <w:pStyle w:val="Normal"/>
        <w:bidi w:val="0"/>
        <w:ind w:left="0"/>
      </w:pPr>
    </w:p>
    <w:p w:rsidR="7962896E" w:rsidP="7962896E" w:rsidRDefault="7962896E" w14:paraId="1B5BB422" w14:textId="0D703D59">
      <w:pPr>
        <w:pStyle w:val="Normal"/>
        <w:bidi w:val="0"/>
        <w:ind w:left="0"/>
      </w:pPr>
      <w:r>
        <w:drawing>
          <wp:inline wp14:editId="7ACA3854" wp14:anchorId="09386F12">
            <wp:extent cx="4572000" cy="1057275"/>
            <wp:effectExtent l="0" t="0" r="0" b="0"/>
            <wp:docPr id="1153097461" name="" title=""/>
            <wp:cNvGraphicFramePr>
              <a:graphicFrameLocks noChangeAspect="1"/>
            </wp:cNvGraphicFramePr>
            <a:graphic>
              <a:graphicData uri="http://schemas.openxmlformats.org/drawingml/2006/picture">
                <pic:pic>
                  <pic:nvPicPr>
                    <pic:cNvPr id="0" name=""/>
                    <pic:cNvPicPr/>
                  </pic:nvPicPr>
                  <pic:blipFill>
                    <a:blip r:embed="R45af386d9e6346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057275"/>
                    </a:xfrm>
                    <a:prstGeom prst="rect">
                      <a:avLst/>
                    </a:prstGeom>
                  </pic:spPr>
                </pic:pic>
              </a:graphicData>
            </a:graphic>
          </wp:inline>
        </w:drawing>
      </w:r>
    </w:p>
    <w:p w:rsidR="17876CAC" w:rsidP="75ADAD8C" w:rsidRDefault="17876CAC" w14:paraId="353E1754" w14:textId="13F2F95C">
      <w:pPr>
        <w:pStyle w:val="Normal"/>
        <w:bidi w:val="0"/>
        <w:ind w:left="0"/>
        <w:rPr>
          <w:i w:val="1"/>
          <w:iCs w:val="1"/>
        </w:rPr>
      </w:pPr>
      <w:r w:rsidRPr="75ADAD8C" w:rsidR="75ADAD8C">
        <w:rPr>
          <w:i w:val="1"/>
          <w:iCs w:val="1"/>
        </w:rPr>
        <w:t>This code initialises all the attributes of the Specific exercise class</w:t>
      </w:r>
    </w:p>
    <w:p w:rsidR="7962896E" w:rsidP="7962896E" w:rsidRDefault="7962896E" w14:paraId="5BD1EE5F" w14:textId="693EE2B1">
      <w:pPr>
        <w:pStyle w:val="Normal"/>
        <w:bidi w:val="0"/>
        <w:ind w:left="0"/>
      </w:pPr>
      <w:r>
        <w:drawing>
          <wp:inline wp14:editId="5C33FBDF" wp14:anchorId="718D75FB">
            <wp:extent cx="4572000" cy="2124075"/>
            <wp:effectExtent l="0" t="0" r="0" b="0"/>
            <wp:docPr id="1972978571" name="" title=""/>
            <wp:cNvGraphicFramePr>
              <a:graphicFrameLocks noChangeAspect="1"/>
            </wp:cNvGraphicFramePr>
            <a:graphic>
              <a:graphicData uri="http://schemas.openxmlformats.org/drawingml/2006/picture">
                <pic:pic>
                  <pic:nvPicPr>
                    <pic:cNvPr id="0" name=""/>
                    <pic:cNvPicPr/>
                  </pic:nvPicPr>
                  <pic:blipFill>
                    <a:blip r:embed="R9edb18f962384f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24075"/>
                    </a:xfrm>
                    <a:prstGeom prst="rect">
                      <a:avLst/>
                    </a:prstGeom>
                  </pic:spPr>
                </pic:pic>
              </a:graphicData>
            </a:graphic>
          </wp:inline>
        </w:drawing>
      </w:r>
    </w:p>
    <w:p w:rsidR="17876CAC" w:rsidP="75ADAD8C" w:rsidRDefault="17876CAC" w14:paraId="3A96C647" w14:textId="34536C77">
      <w:pPr>
        <w:pStyle w:val="Normal"/>
        <w:bidi w:val="0"/>
        <w:ind w:left="0"/>
        <w:rPr>
          <w:i w:val="1"/>
          <w:iCs w:val="1"/>
        </w:rPr>
      </w:pPr>
      <w:r w:rsidRPr="75ADAD8C" w:rsidR="75ADAD8C">
        <w:rPr>
          <w:i w:val="1"/>
          <w:iCs w:val="1"/>
        </w:rPr>
        <w:t xml:space="preserve">The first task this method completes is it clears all the widget inside the </w:t>
      </w:r>
    </w:p>
    <w:p w:rsidR="17876CAC" w:rsidP="75ADAD8C" w:rsidRDefault="17876CAC" w14:paraId="7FB74F20" w14:textId="376DDFCE">
      <w:pPr>
        <w:pStyle w:val="Normal"/>
        <w:bidi w:val="0"/>
        <w:ind w:left="0"/>
        <w:rPr>
          <w:i w:val="1"/>
          <w:iCs w:val="1"/>
        </w:rPr>
      </w:pPr>
      <w:r w:rsidRPr="75ADAD8C" w:rsidR="75ADAD8C">
        <w:rPr>
          <w:i w:val="1"/>
          <w:iCs w:val="1"/>
        </w:rPr>
        <w:t>“canvas2” window which is contained in the first tab</w:t>
      </w:r>
    </w:p>
    <w:p w:rsidR="75ADAD8C" w:rsidP="75ADAD8C" w:rsidRDefault="75ADAD8C" w14:paraId="526D98E4" w14:textId="30BF9355">
      <w:pPr>
        <w:pStyle w:val="Normal"/>
        <w:bidi w:val="0"/>
        <w:ind w:left="0"/>
        <w:rPr>
          <w:i w:val="1"/>
          <w:iCs w:val="1"/>
        </w:rPr>
      </w:pPr>
    </w:p>
    <w:p w:rsidR="17876CAC" w:rsidP="75ADAD8C" w:rsidRDefault="17876CAC" w14:paraId="09791C31" w14:textId="2B59B142">
      <w:pPr>
        <w:pStyle w:val="Normal"/>
        <w:bidi w:val="0"/>
        <w:ind w:left="0"/>
        <w:rPr>
          <w:i w:val="1"/>
          <w:iCs w:val="1"/>
        </w:rPr>
      </w:pPr>
      <w:r w:rsidRPr="75ADAD8C" w:rsidR="75ADAD8C">
        <w:rPr>
          <w:i w:val="1"/>
          <w:iCs w:val="1"/>
        </w:rPr>
        <w:t xml:space="preserve">It then searches for the ID of the workout day in the database and saves it to the variable “highest” which </w:t>
      </w:r>
      <w:r w:rsidRPr="75ADAD8C" w:rsidR="75ADAD8C">
        <w:rPr>
          <w:i w:val="1"/>
          <w:iCs w:val="1"/>
        </w:rPr>
        <w:t>represents</w:t>
      </w:r>
      <w:r w:rsidRPr="75ADAD8C" w:rsidR="75ADAD8C">
        <w:rPr>
          <w:i w:val="1"/>
          <w:iCs w:val="1"/>
        </w:rPr>
        <w:t xml:space="preserve"> the highest level in the hierarchy of the database</w:t>
      </w:r>
    </w:p>
    <w:p w:rsidR="17876CAC" w:rsidP="75ADAD8C" w:rsidRDefault="17876CAC" w14:paraId="7800A994" w14:textId="2CEA2F0E">
      <w:pPr>
        <w:pStyle w:val="Normal"/>
        <w:bidi w:val="0"/>
        <w:ind w:left="0"/>
        <w:rPr>
          <w:i w:val="1"/>
          <w:iCs w:val="1"/>
        </w:rPr>
      </w:pPr>
      <w:r w:rsidRPr="75ADAD8C" w:rsidR="75ADAD8C">
        <w:rPr>
          <w:i w:val="1"/>
          <w:iCs w:val="1"/>
        </w:rPr>
        <w:t>Then it searches for the ID and name of all the workouts in that workout day and saves it to the variable “Muscles”</w:t>
      </w:r>
    </w:p>
    <w:p w:rsidR="75ADAD8C" w:rsidP="75ADAD8C" w:rsidRDefault="75ADAD8C" w14:paraId="4406D4D5" w14:textId="70EBCEA1">
      <w:pPr>
        <w:pStyle w:val="Normal"/>
        <w:bidi w:val="0"/>
        <w:ind w:left="0"/>
        <w:rPr>
          <w:i w:val="1"/>
          <w:iCs w:val="1"/>
        </w:rPr>
      </w:pPr>
    </w:p>
    <w:p w:rsidR="17876CAC" w:rsidP="75ADAD8C" w:rsidRDefault="17876CAC" w14:paraId="3AA97922" w14:textId="4A8D7690">
      <w:pPr>
        <w:pStyle w:val="Normal"/>
        <w:bidi w:val="0"/>
        <w:ind w:left="0"/>
        <w:rPr>
          <w:i w:val="1"/>
          <w:iCs w:val="1"/>
        </w:rPr>
      </w:pPr>
      <w:r w:rsidRPr="75ADAD8C" w:rsidR="75ADAD8C">
        <w:rPr>
          <w:i w:val="1"/>
          <w:iCs w:val="1"/>
        </w:rPr>
        <w:t>Then every exercise within each of those workouts is iterated through and put in the self.y array</w:t>
      </w:r>
    </w:p>
    <w:p w:rsidR="75ADAD8C" w:rsidP="75ADAD8C" w:rsidRDefault="75ADAD8C" w14:paraId="61B86612" w14:textId="692732F1">
      <w:pPr>
        <w:pStyle w:val="Normal"/>
        <w:bidi w:val="0"/>
        <w:ind w:left="0"/>
        <w:rPr>
          <w:i w:val="1"/>
          <w:iCs w:val="1"/>
        </w:rPr>
      </w:pPr>
    </w:p>
    <w:p w:rsidR="17876CAC" w:rsidP="75ADAD8C" w:rsidRDefault="17876CAC" w14:paraId="4BA1870A" w14:textId="0BA756D3">
      <w:pPr>
        <w:pStyle w:val="Normal"/>
        <w:bidi w:val="0"/>
        <w:ind w:left="0"/>
        <w:rPr>
          <w:i w:val="1"/>
          <w:iCs w:val="1"/>
        </w:rPr>
      </w:pPr>
      <w:r w:rsidRPr="75ADAD8C" w:rsidR="75ADAD8C">
        <w:rPr>
          <w:i w:val="1"/>
          <w:iCs w:val="1"/>
        </w:rPr>
        <w:t xml:space="preserve">Then the self.y array is checked to make sure there are no repeats by using the </w:t>
      </w:r>
      <w:r w:rsidRPr="75ADAD8C" w:rsidR="75ADAD8C">
        <w:rPr>
          <w:i w:val="1"/>
          <w:iCs w:val="1"/>
        </w:rPr>
        <w:t>set (</w:t>
      </w:r>
      <w:r w:rsidRPr="75ADAD8C" w:rsidR="75ADAD8C">
        <w:rPr>
          <w:i w:val="1"/>
          <w:iCs w:val="1"/>
        </w:rPr>
        <w:t>) method of python</w:t>
      </w:r>
    </w:p>
    <w:p w:rsidR="141B0610" w:rsidP="141B0610" w:rsidRDefault="141B0610" w14:paraId="5FA1898A" w14:textId="5E9A5D4A">
      <w:pPr>
        <w:pStyle w:val="Normal"/>
      </w:pPr>
      <w:r>
        <w:drawing>
          <wp:inline wp14:editId="5651DABC" wp14:anchorId="7CF8AA3B">
            <wp:extent cx="6477000" cy="2806700"/>
            <wp:effectExtent l="0" t="0" r="0" b="0"/>
            <wp:docPr id="1021845040" name="" title=""/>
            <wp:cNvGraphicFramePr>
              <a:graphicFrameLocks noChangeAspect="1"/>
            </wp:cNvGraphicFramePr>
            <a:graphic>
              <a:graphicData uri="http://schemas.openxmlformats.org/drawingml/2006/picture">
                <pic:pic>
                  <pic:nvPicPr>
                    <pic:cNvPr id="0" name=""/>
                    <pic:cNvPicPr/>
                  </pic:nvPicPr>
                  <pic:blipFill>
                    <a:blip r:embed="R2ff29f0ae7d44f3b">
                      <a:extLst>
                        <a:ext xmlns:a="http://schemas.openxmlformats.org/drawingml/2006/main" uri="{28A0092B-C50C-407E-A947-70E740481C1C}">
                          <a14:useLocalDpi val="0"/>
                        </a:ext>
                      </a:extLst>
                    </a:blip>
                    <a:stretch>
                      <a:fillRect/>
                    </a:stretch>
                  </pic:blipFill>
                  <pic:spPr>
                    <a:xfrm>
                      <a:off x="0" y="0"/>
                      <a:ext cx="6477000" cy="2806700"/>
                    </a:xfrm>
                    <a:prstGeom prst="rect">
                      <a:avLst/>
                    </a:prstGeom>
                  </pic:spPr>
                </pic:pic>
              </a:graphicData>
            </a:graphic>
          </wp:inline>
        </w:drawing>
      </w:r>
    </w:p>
    <w:p w:rsidR="7962896E" w:rsidP="75ADAD8C" w:rsidRDefault="7962896E" w14:paraId="4D1896F0" w14:textId="37851D67">
      <w:pPr>
        <w:pStyle w:val="Normal"/>
        <w:suppressLineNumbers w:val="0"/>
        <w:bidi w:val="0"/>
        <w:spacing w:before="0" w:beforeAutospacing="off" w:after="0" w:afterAutospacing="off" w:line="240" w:lineRule="auto"/>
        <w:ind w:left="0" w:right="0"/>
        <w:jc w:val="left"/>
        <w:rPr>
          <w:i w:val="1"/>
          <w:iCs w:val="1"/>
        </w:rPr>
      </w:pPr>
      <w:r w:rsidRPr="75ADAD8C" w:rsidR="75ADAD8C">
        <w:rPr>
          <w:i w:val="1"/>
          <w:iCs w:val="1"/>
        </w:rPr>
        <w:t xml:space="preserve">Then the add method is </w:t>
      </w:r>
      <w:r w:rsidRPr="75ADAD8C" w:rsidR="75ADAD8C">
        <w:rPr>
          <w:i w:val="1"/>
          <w:iCs w:val="1"/>
        </w:rPr>
        <w:t>starte</w:t>
      </w:r>
      <w:r w:rsidRPr="75ADAD8C" w:rsidR="75ADAD8C">
        <w:rPr>
          <w:i w:val="1"/>
          <w:iCs w:val="1"/>
        </w:rPr>
        <w:t xml:space="preserve">d: Firstly, it appends all the exercises with indexes in </w:t>
      </w:r>
      <w:r w:rsidRPr="75ADAD8C" w:rsidR="75ADAD8C">
        <w:rPr>
          <w:i w:val="1"/>
          <w:iCs w:val="1"/>
        </w:rPr>
        <w:t>self. Indexes</w:t>
      </w:r>
      <w:r w:rsidRPr="75ADAD8C" w:rsidR="75ADAD8C">
        <w:rPr>
          <w:i w:val="1"/>
          <w:iCs w:val="1"/>
        </w:rPr>
        <w:t xml:space="preserve"> to current. </w:t>
      </w:r>
    </w:p>
    <w:p w:rsidR="75ADAD8C" w:rsidP="75ADAD8C" w:rsidRDefault="75ADAD8C" w14:paraId="41283E46" w14:textId="397B6C11">
      <w:pPr>
        <w:pStyle w:val="Normal"/>
        <w:suppressLineNumbers w:val="0"/>
        <w:bidi w:val="0"/>
        <w:spacing w:before="0" w:beforeAutospacing="off" w:after="0" w:afterAutospacing="off" w:line="240" w:lineRule="auto"/>
        <w:ind w:left="0" w:right="0"/>
        <w:jc w:val="left"/>
        <w:rPr>
          <w:i w:val="1"/>
          <w:iCs w:val="1"/>
        </w:rPr>
      </w:pPr>
    </w:p>
    <w:p w:rsidR="7962896E" w:rsidP="21C863CE" w:rsidRDefault="7962896E" w14:paraId="3DAD3151" w14:textId="169A581F">
      <w:pPr>
        <w:pStyle w:val="Normal"/>
        <w:suppressLineNumbers w:val="0"/>
        <w:bidi w:val="0"/>
        <w:spacing w:before="0" w:beforeAutospacing="off" w:after="0" w:afterAutospacing="off" w:line="240" w:lineRule="auto"/>
        <w:ind w:left="0" w:right="0"/>
        <w:jc w:val="left"/>
        <w:rPr>
          <w:i w:val="1"/>
          <w:iCs w:val="1"/>
        </w:rPr>
      </w:pPr>
      <w:r w:rsidRPr="21C863CE" w:rsidR="21C863CE">
        <w:rPr>
          <w:i w:val="1"/>
          <w:iCs w:val="1"/>
        </w:rPr>
        <w:t xml:space="preserve">Then it sets a certain time through “datetime.now()” [and the commented part afterwards </w:t>
      </w:r>
      <w:r w:rsidRPr="21C863CE" w:rsidR="21C863CE">
        <w:rPr>
          <w:i w:val="1"/>
          <w:iCs w:val="1"/>
        </w:rPr>
        <w:t>forwards</w:t>
      </w:r>
      <w:r w:rsidRPr="21C863CE" w:rsidR="21C863CE">
        <w:rPr>
          <w:i w:val="1"/>
          <w:iCs w:val="1"/>
        </w:rPr>
        <w:t xml:space="preserve"> it by 6 days – </w:t>
      </w:r>
      <w:r w:rsidRPr="21C863CE" w:rsidR="21C863CE">
        <w:rPr>
          <w:i w:val="1"/>
          <w:iCs w:val="1"/>
        </w:rPr>
        <w:t>that's</w:t>
      </w:r>
      <w:r w:rsidRPr="21C863CE" w:rsidR="21C863CE">
        <w:rPr>
          <w:i w:val="1"/>
          <w:iCs w:val="1"/>
        </w:rPr>
        <w:t xml:space="preserve"> there because it was </w:t>
      </w:r>
      <w:r w:rsidRPr="21C863CE" w:rsidR="21C863CE">
        <w:rPr>
          <w:i w:val="1"/>
          <w:iCs w:val="1"/>
        </w:rPr>
        <w:t>a straightforward way</w:t>
      </w:r>
      <w:r w:rsidRPr="21C863CE" w:rsidR="21C863CE">
        <w:rPr>
          <w:i w:val="1"/>
          <w:iCs w:val="1"/>
        </w:rPr>
        <w:t xml:space="preserve">, I found to obtain other dates while </w:t>
      </w:r>
      <w:r w:rsidRPr="21C863CE" w:rsidR="21C863CE">
        <w:rPr>
          <w:i w:val="1"/>
          <w:iCs w:val="1"/>
        </w:rPr>
        <w:t>maintaining</w:t>
      </w:r>
      <w:r w:rsidRPr="21C863CE" w:rsidR="21C863CE">
        <w:rPr>
          <w:i w:val="1"/>
          <w:iCs w:val="1"/>
        </w:rPr>
        <w:t xml:space="preserve"> the same datetime format].</w:t>
      </w:r>
    </w:p>
    <w:p w:rsidR="75ADAD8C" w:rsidP="75ADAD8C" w:rsidRDefault="75ADAD8C" w14:paraId="7049F001" w14:textId="4BAEA5C8">
      <w:pPr>
        <w:pStyle w:val="Normal"/>
        <w:suppressLineNumbers w:val="0"/>
        <w:bidi w:val="0"/>
        <w:spacing w:before="0" w:beforeAutospacing="off" w:after="0" w:afterAutospacing="off" w:line="240" w:lineRule="auto"/>
        <w:ind w:left="0" w:right="0"/>
        <w:jc w:val="left"/>
        <w:rPr>
          <w:i w:val="1"/>
          <w:iCs w:val="1"/>
        </w:rPr>
      </w:pPr>
    </w:p>
    <w:p w:rsidR="7962896E" w:rsidP="75ADAD8C" w:rsidRDefault="7962896E" w14:paraId="175C9A5A" w14:textId="3E3E0952">
      <w:pPr>
        <w:pStyle w:val="Normal"/>
        <w:suppressLineNumbers w:val="0"/>
        <w:bidi w:val="0"/>
        <w:spacing w:before="0" w:beforeAutospacing="off" w:after="0" w:afterAutospacing="off" w:line="240" w:lineRule="auto"/>
        <w:ind w:left="0" w:right="0"/>
        <w:jc w:val="left"/>
        <w:rPr>
          <w:i w:val="1"/>
          <w:iCs w:val="1"/>
        </w:rPr>
      </w:pPr>
      <w:r w:rsidRPr="75ADAD8C" w:rsidR="75ADAD8C">
        <w:rPr>
          <w:i w:val="1"/>
          <w:iCs w:val="1"/>
        </w:rPr>
        <w:t xml:space="preserve">Then the current array is formatted so that it can correctly be passed as a parameter to the SQL query because SQL </w:t>
      </w:r>
      <w:r w:rsidRPr="75ADAD8C" w:rsidR="75ADAD8C">
        <w:rPr>
          <w:i w:val="1"/>
          <w:iCs w:val="1"/>
        </w:rPr>
        <w:t>doesn't</w:t>
      </w:r>
      <w:r w:rsidRPr="75ADAD8C" w:rsidR="75ADAD8C">
        <w:rPr>
          <w:i w:val="1"/>
          <w:iCs w:val="1"/>
        </w:rPr>
        <w:t xml:space="preserve"> except arrays as records so it must to change to JSON form </w:t>
      </w:r>
    </w:p>
    <w:p w:rsidR="75ADAD8C" w:rsidP="75ADAD8C" w:rsidRDefault="75ADAD8C" w14:paraId="27262009" w14:textId="33C708C4">
      <w:pPr>
        <w:pStyle w:val="Normal"/>
        <w:suppressLineNumbers w:val="0"/>
        <w:bidi w:val="0"/>
        <w:spacing w:before="0" w:beforeAutospacing="off" w:after="0" w:afterAutospacing="off" w:line="240" w:lineRule="auto"/>
        <w:ind w:left="0" w:right="0"/>
        <w:jc w:val="left"/>
        <w:rPr>
          <w:i w:val="1"/>
          <w:iCs w:val="1"/>
        </w:rPr>
      </w:pPr>
    </w:p>
    <w:p w:rsidR="7962896E" w:rsidP="21C863CE" w:rsidRDefault="7962896E" w14:paraId="766DCA25" w14:textId="635353F0">
      <w:pPr>
        <w:pStyle w:val="Normal"/>
        <w:suppressLineNumbers w:val="0"/>
        <w:bidi w:val="0"/>
        <w:spacing w:before="0" w:beforeAutospacing="off" w:after="0" w:afterAutospacing="off" w:line="240" w:lineRule="auto"/>
        <w:ind w:left="0" w:right="0"/>
        <w:jc w:val="left"/>
        <w:rPr>
          <w:i w:val="1"/>
          <w:iCs w:val="1"/>
        </w:rPr>
      </w:pPr>
      <w:r w:rsidRPr="21C863CE" w:rsidR="21C863CE">
        <w:rPr>
          <w:i w:val="1"/>
          <w:iCs w:val="1"/>
        </w:rPr>
        <w:t xml:space="preserve">The next part checks whether the “Your Workout” </w:t>
      </w:r>
      <w:r w:rsidRPr="21C863CE" w:rsidR="21C863CE">
        <w:rPr>
          <w:i w:val="1"/>
          <w:iCs w:val="1"/>
        </w:rPr>
        <w:t>checkbutton</w:t>
      </w:r>
      <w:r w:rsidRPr="21C863CE" w:rsidR="21C863CE">
        <w:rPr>
          <w:i w:val="1"/>
          <w:iCs w:val="1"/>
        </w:rPr>
        <w:t xml:space="preserve"> has been pressed. </w:t>
      </w:r>
    </w:p>
    <w:p w:rsidR="7962896E" w:rsidP="75ADAD8C" w:rsidRDefault="7962896E" w14:paraId="2E37740A" w14:textId="6D611FA6">
      <w:pPr>
        <w:pStyle w:val="Normal"/>
        <w:suppressLineNumbers w:val="0"/>
        <w:bidi w:val="0"/>
        <w:spacing w:before="0" w:beforeAutospacing="off" w:after="0" w:afterAutospacing="off" w:line="240" w:lineRule="auto"/>
        <w:ind w:left="0" w:right="0"/>
        <w:jc w:val="left"/>
        <w:rPr>
          <w:i w:val="1"/>
          <w:iCs w:val="1"/>
        </w:rPr>
      </w:pPr>
      <w:r w:rsidRPr="75ADAD8C" w:rsidR="75ADAD8C">
        <w:rPr>
          <w:i w:val="1"/>
          <w:iCs w:val="1"/>
        </w:rPr>
        <w:t xml:space="preserve">If it has then it appends the exercises to the database and calendar if they </w:t>
      </w:r>
      <w:r w:rsidRPr="75ADAD8C" w:rsidR="75ADAD8C">
        <w:rPr>
          <w:i w:val="1"/>
          <w:iCs w:val="1"/>
        </w:rPr>
        <w:t>aren’t</w:t>
      </w:r>
      <w:r w:rsidRPr="75ADAD8C" w:rsidR="75ADAD8C">
        <w:rPr>
          <w:i w:val="1"/>
          <w:iCs w:val="1"/>
        </w:rPr>
        <w:t xml:space="preserve"> already there and then showing the calendar.</w:t>
      </w:r>
    </w:p>
    <w:p w:rsidR="75ADAD8C" w:rsidP="75ADAD8C" w:rsidRDefault="75ADAD8C" w14:paraId="66391661" w14:textId="00D5AE97">
      <w:pPr>
        <w:pStyle w:val="Normal"/>
        <w:suppressLineNumbers w:val="0"/>
        <w:bidi w:val="0"/>
        <w:spacing w:before="0" w:beforeAutospacing="off" w:after="0" w:afterAutospacing="off" w:line="240" w:lineRule="auto"/>
        <w:ind w:left="0" w:right="0"/>
        <w:jc w:val="left"/>
        <w:rPr>
          <w:i w:val="1"/>
          <w:iCs w:val="1"/>
        </w:rPr>
      </w:pPr>
    </w:p>
    <w:p w:rsidR="17876CAC" w:rsidP="75ADAD8C" w:rsidRDefault="17876CAC" w14:paraId="31EDDA9F" w14:textId="7B4D7880">
      <w:pPr>
        <w:pStyle w:val="Normal"/>
        <w:bidi w:val="0"/>
        <w:ind w:left="0"/>
        <w:rPr>
          <w:i w:val="1"/>
          <w:iCs w:val="1"/>
        </w:rPr>
      </w:pPr>
      <w:r w:rsidRPr="75ADAD8C" w:rsidR="75ADAD8C">
        <w:rPr>
          <w:i w:val="1"/>
          <w:iCs w:val="1"/>
        </w:rPr>
        <w:t xml:space="preserve">If the “Your Workout” button is deselected, then it </w:t>
      </w:r>
      <w:r w:rsidRPr="75ADAD8C" w:rsidR="75ADAD8C">
        <w:rPr>
          <w:i w:val="1"/>
          <w:iCs w:val="1"/>
        </w:rPr>
        <w:t>deletes</w:t>
      </w:r>
      <w:r w:rsidRPr="75ADAD8C" w:rsidR="75ADAD8C">
        <w:rPr>
          <w:i w:val="1"/>
          <w:iCs w:val="1"/>
        </w:rPr>
        <w:t xml:space="preserve"> those exercises from the database and the calendar. Then shows the calendar</w:t>
      </w:r>
    </w:p>
    <w:p w:rsidR="17876CAC" w:rsidP="17876CAC" w:rsidRDefault="17876CAC" w14:paraId="67B42F5A" w14:textId="050DA375">
      <w:pPr>
        <w:pStyle w:val="Normal"/>
        <w:bidi w:val="0"/>
        <w:ind w:left="0"/>
      </w:pPr>
      <w:r>
        <w:drawing>
          <wp:inline wp14:editId="687162C6" wp14:anchorId="00CF4676">
            <wp:extent cx="6371167" cy="2442280"/>
            <wp:effectExtent l="0" t="0" r="0" b="0"/>
            <wp:docPr id="2146192872" name="" title=""/>
            <wp:cNvGraphicFramePr>
              <a:graphicFrameLocks noChangeAspect="1"/>
            </wp:cNvGraphicFramePr>
            <a:graphic>
              <a:graphicData uri="http://schemas.openxmlformats.org/drawingml/2006/picture">
                <pic:pic>
                  <pic:nvPicPr>
                    <pic:cNvPr id="0" name=""/>
                    <pic:cNvPicPr/>
                  </pic:nvPicPr>
                  <pic:blipFill>
                    <a:blip r:embed="R90219379299f49e5">
                      <a:extLst>
                        <a:ext xmlns:a="http://schemas.openxmlformats.org/drawingml/2006/main" uri="{28A0092B-C50C-407E-A947-70E740481C1C}">
                          <a14:useLocalDpi val="0"/>
                        </a:ext>
                      </a:extLst>
                    </a:blip>
                    <a:stretch>
                      <a:fillRect/>
                    </a:stretch>
                  </pic:blipFill>
                  <pic:spPr>
                    <a:xfrm>
                      <a:off x="0" y="0"/>
                      <a:ext cx="6371167" cy="2442280"/>
                    </a:xfrm>
                    <a:prstGeom prst="rect">
                      <a:avLst/>
                    </a:prstGeom>
                  </pic:spPr>
                </pic:pic>
              </a:graphicData>
            </a:graphic>
          </wp:inline>
        </w:drawing>
      </w:r>
    </w:p>
    <w:p w:rsidR="17876CAC" w:rsidP="75ADAD8C" w:rsidRDefault="17876CAC" w14:paraId="6C2AA6F7" w14:textId="289D7294">
      <w:pPr>
        <w:pStyle w:val="Normal"/>
        <w:bidi w:val="0"/>
        <w:ind w:left="0"/>
        <w:rPr>
          <w:i w:val="1"/>
          <w:iCs w:val="1"/>
        </w:rPr>
      </w:pPr>
      <w:r w:rsidRPr="75ADAD8C" w:rsidR="75ADAD8C">
        <w:rPr>
          <w:i w:val="1"/>
          <w:iCs w:val="1"/>
        </w:rPr>
        <w:t xml:space="preserve">It configures all the </w:t>
      </w:r>
      <w:r w:rsidRPr="75ADAD8C" w:rsidR="75ADAD8C">
        <w:rPr>
          <w:i w:val="1"/>
          <w:iCs w:val="1"/>
        </w:rPr>
        <w:t>canvas</w:t>
      </w:r>
      <w:r w:rsidRPr="75ADAD8C" w:rsidR="75ADAD8C">
        <w:rPr>
          <w:i w:val="1"/>
          <w:iCs w:val="1"/>
        </w:rPr>
        <w:t xml:space="preserve"> and frames and windows necessary for the </w:t>
      </w:r>
    </w:p>
    <w:p w:rsidR="17876CAC" w:rsidP="75ADAD8C" w:rsidRDefault="17876CAC" w14:paraId="71EBE173" w14:textId="34C302EB">
      <w:pPr>
        <w:pStyle w:val="Normal"/>
        <w:bidi w:val="0"/>
        <w:ind w:left="0"/>
        <w:rPr>
          <w:i w:val="1"/>
          <w:iCs w:val="1"/>
        </w:rPr>
      </w:pPr>
      <w:r w:rsidRPr="75ADAD8C" w:rsidR="75ADAD8C">
        <w:rPr>
          <w:i w:val="1"/>
          <w:iCs w:val="1"/>
        </w:rPr>
        <w:t>specific workout on the same tab</w:t>
      </w:r>
    </w:p>
    <w:p w:rsidR="75ADAD8C" w:rsidP="75ADAD8C" w:rsidRDefault="75ADAD8C" w14:paraId="2F49F0AB" w14:textId="28041C73">
      <w:pPr>
        <w:pStyle w:val="Normal"/>
        <w:bidi w:val="0"/>
        <w:ind w:left="0"/>
        <w:rPr>
          <w:i w:val="1"/>
          <w:iCs w:val="1"/>
        </w:rPr>
      </w:pPr>
    </w:p>
    <w:p w:rsidR="17876CAC" w:rsidP="75ADAD8C" w:rsidRDefault="17876CAC" w14:paraId="73AC96E5" w14:textId="44EF2A43">
      <w:pPr>
        <w:pStyle w:val="Normal"/>
        <w:bidi w:val="0"/>
        <w:ind w:left="0"/>
        <w:rPr>
          <w:i w:val="1"/>
          <w:iCs w:val="1"/>
        </w:rPr>
      </w:pPr>
      <w:r w:rsidRPr="75ADAD8C" w:rsidR="75ADAD8C">
        <w:rPr>
          <w:i w:val="1"/>
          <w:iCs w:val="1"/>
        </w:rPr>
        <w:t xml:space="preserve">It creates a </w:t>
      </w:r>
      <w:r w:rsidRPr="75ADAD8C" w:rsidR="75ADAD8C">
        <w:rPr>
          <w:i w:val="1"/>
          <w:iCs w:val="1"/>
        </w:rPr>
        <w:t>Checkbutton</w:t>
      </w:r>
      <w:r w:rsidRPr="75ADAD8C" w:rsidR="75ADAD8C">
        <w:rPr>
          <w:i w:val="1"/>
          <w:iCs w:val="1"/>
        </w:rPr>
        <w:t xml:space="preserve"> to be clicked when the workout is done</w:t>
      </w:r>
    </w:p>
    <w:p w:rsidR="17876CAC" w:rsidP="75ADAD8C" w:rsidRDefault="17876CAC" w14:paraId="22315F13" w14:textId="1CF8D43E">
      <w:pPr>
        <w:pStyle w:val="Normal"/>
        <w:bidi w:val="0"/>
        <w:ind w:left="0"/>
        <w:rPr>
          <w:i w:val="1"/>
          <w:iCs w:val="1"/>
        </w:rPr>
      </w:pPr>
      <w:r w:rsidRPr="75ADAD8C" w:rsidR="75ADAD8C">
        <w:rPr>
          <w:i w:val="1"/>
          <w:iCs w:val="1"/>
        </w:rPr>
        <w:t xml:space="preserve">It randomly generates 6 exercises to do for that workout from the list of </w:t>
      </w:r>
    </w:p>
    <w:p w:rsidR="17876CAC" w:rsidP="75ADAD8C" w:rsidRDefault="17876CAC" w14:paraId="32C54D47" w14:textId="207EE748">
      <w:pPr>
        <w:pStyle w:val="Normal"/>
        <w:bidi w:val="0"/>
        <w:ind w:left="0"/>
        <w:rPr>
          <w:i w:val="1"/>
          <w:iCs w:val="1"/>
        </w:rPr>
      </w:pPr>
      <w:r w:rsidRPr="75ADAD8C" w:rsidR="75ADAD8C">
        <w:rPr>
          <w:i w:val="1"/>
          <w:iCs w:val="1"/>
        </w:rPr>
        <w:t>exercises in self.y</w:t>
      </w:r>
    </w:p>
    <w:p w:rsidR="75ADAD8C" w:rsidP="75ADAD8C" w:rsidRDefault="75ADAD8C" w14:paraId="4772EEBE" w14:textId="56382011">
      <w:pPr>
        <w:pStyle w:val="Normal"/>
        <w:bidi w:val="0"/>
        <w:ind w:left="0"/>
        <w:rPr>
          <w:i w:val="1"/>
          <w:iCs w:val="1"/>
        </w:rPr>
      </w:pPr>
    </w:p>
    <w:p w:rsidR="17876CAC" w:rsidP="75ADAD8C" w:rsidRDefault="17876CAC" w14:paraId="5199A06F" w14:textId="71C6F88C">
      <w:pPr>
        <w:pStyle w:val="Normal"/>
        <w:bidi w:val="0"/>
        <w:ind w:left="0"/>
        <w:rPr>
          <w:i w:val="1"/>
          <w:iCs w:val="1"/>
        </w:rPr>
      </w:pPr>
      <w:r w:rsidRPr="75ADAD8C" w:rsidR="75ADAD8C">
        <w:rPr>
          <w:i w:val="1"/>
          <w:iCs w:val="1"/>
        </w:rPr>
        <w:t>These exercises are all displayed as radio buttons with corresponding images,</w:t>
      </w:r>
    </w:p>
    <w:p w:rsidR="17876CAC" w:rsidP="75ADAD8C" w:rsidRDefault="17876CAC" w14:paraId="4907AB30" w14:textId="071E46EB">
      <w:pPr>
        <w:pStyle w:val="Normal"/>
        <w:bidi w:val="0"/>
        <w:ind w:left="0"/>
        <w:rPr>
          <w:i w:val="1"/>
          <w:iCs w:val="1"/>
        </w:rPr>
      </w:pPr>
      <w:r w:rsidRPr="75ADAD8C" w:rsidR="75ADAD8C">
        <w:rPr>
          <w:i w:val="1"/>
          <w:iCs w:val="1"/>
        </w:rPr>
        <w:t xml:space="preserve"> and all linked to the function </w:t>
      </w:r>
      <w:r w:rsidRPr="75ADAD8C" w:rsidR="75ADAD8C">
        <w:rPr>
          <w:i w:val="1"/>
          <w:iCs w:val="1"/>
        </w:rPr>
        <w:t>self.show</w:t>
      </w:r>
      <w:r w:rsidRPr="75ADAD8C" w:rsidR="75ADAD8C">
        <w:rPr>
          <w:i w:val="1"/>
          <w:iCs w:val="1"/>
        </w:rPr>
        <w:t xml:space="preserve"> ()</w:t>
      </w:r>
    </w:p>
    <w:p w:rsidR="75ADAD8C" w:rsidP="75ADAD8C" w:rsidRDefault="75ADAD8C" w14:paraId="1C3ECF8B" w14:textId="08B1D30C">
      <w:pPr>
        <w:pStyle w:val="Normal"/>
        <w:bidi w:val="0"/>
        <w:ind w:left="0"/>
        <w:rPr>
          <w:i w:val="1"/>
          <w:iCs w:val="1"/>
        </w:rPr>
      </w:pPr>
    </w:p>
    <w:p w:rsidR="17876CAC" w:rsidP="75ADAD8C" w:rsidRDefault="17876CAC" w14:paraId="025CB481" w14:textId="1070CEFA">
      <w:pPr>
        <w:pStyle w:val="Normal"/>
        <w:bidi w:val="0"/>
        <w:ind w:left="0"/>
        <w:rPr>
          <w:i w:val="1"/>
          <w:iCs w:val="1"/>
        </w:rPr>
      </w:pPr>
      <w:r w:rsidRPr="75ADAD8C" w:rsidR="75ADAD8C">
        <w:rPr>
          <w:i w:val="1"/>
          <w:iCs w:val="1"/>
        </w:rPr>
        <w:t xml:space="preserve">There are buttons beneath each exercise that allow the exercise to be changed through the function </w:t>
      </w:r>
      <w:r w:rsidRPr="75ADAD8C" w:rsidR="75ADAD8C">
        <w:rPr>
          <w:i w:val="1"/>
          <w:iCs w:val="1"/>
        </w:rPr>
        <w:t>display dropdown</w:t>
      </w:r>
      <w:r w:rsidRPr="75ADAD8C" w:rsidR="75ADAD8C">
        <w:rPr>
          <w:i w:val="1"/>
          <w:iCs w:val="1"/>
        </w:rPr>
        <w:t xml:space="preserve"> [discussed below]</w:t>
      </w:r>
    </w:p>
    <w:p w:rsidR="7962896E" w:rsidP="7962896E" w:rsidRDefault="7962896E" w14:paraId="5FE85EEB" w14:textId="25EE36AB">
      <w:pPr>
        <w:pStyle w:val="Normal"/>
        <w:bidi w:val="0"/>
        <w:ind w:left="0"/>
      </w:pPr>
      <w:r>
        <w:drawing>
          <wp:inline wp14:editId="0D3B90FC" wp14:anchorId="0A9B527D">
            <wp:extent cx="6572250" cy="2478286"/>
            <wp:effectExtent l="0" t="0" r="0" b="0"/>
            <wp:docPr id="1605188312" name="" title=""/>
            <wp:cNvGraphicFramePr>
              <a:graphicFrameLocks noChangeAspect="1"/>
            </wp:cNvGraphicFramePr>
            <a:graphic>
              <a:graphicData uri="http://schemas.openxmlformats.org/drawingml/2006/picture">
                <pic:pic>
                  <pic:nvPicPr>
                    <pic:cNvPr id="0" name=""/>
                    <pic:cNvPicPr/>
                  </pic:nvPicPr>
                  <pic:blipFill>
                    <a:blip r:embed="Rc4b9e2446833493a">
                      <a:extLst>
                        <a:ext xmlns:a="http://schemas.openxmlformats.org/drawingml/2006/main" uri="{28A0092B-C50C-407E-A947-70E740481C1C}">
                          <a14:useLocalDpi val="0"/>
                        </a:ext>
                      </a:extLst>
                    </a:blip>
                    <a:stretch>
                      <a:fillRect/>
                    </a:stretch>
                  </pic:blipFill>
                  <pic:spPr>
                    <a:xfrm>
                      <a:off x="0" y="0"/>
                      <a:ext cx="6572250" cy="2478286"/>
                    </a:xfrm>
                    <a:prstGeom prst="rect">
                      <a:avLst/>
                    </a:prstGeom>
                  </pic:spPr>
                </pic:pic>
              </a:graphicData>
            </a:graphic>
          </wp:inline>
        </w:drawing>
      </w:r>
    </w:p>
    <w:p w:rsidR="17876CAC" w:rsidP="75ADAD8C" w:rsidRDefault="17876CAC" w14:paraId="25B61B34" w14:textId="6ACD6865">
      <w:pPr>
        <w:pStyle w:val="Normal"/>
        <w:bidi w:val="0"/>
        <w:ind w:left="0"/>
        <w:rPr>
          <w:i w:val="1"/>
          <w:iCs w:val="1"/>
        </w:rPr>
      </w:pPr>
      <w:r w:rsidRPr="75ADAD8C" w:rsidR="75ADAD8C">
        <w:rPr>
          <w:i w:val="1"/>
          <w:iCs w:val="1"/>
        </w:rPr>
        <w:t>The display dropdown shows all the possible exercises that can be replaced</w:t>
      </w:r>
    </w:p>
    <w:p w:rsidR="17876CAC" w:rsidP="75ADAD8C" w:rsidRDefault="17876CAC" w14:paraId="6C96A044" w14:textId="09E62C34">
      <w:pPr>
        <w:pStyle w:val="Normal"/>
        <w:bidi w:val="0"/>
        <w:ind w:left="0"/>
        <w:rPr>
          <w:i w:val="1"/>
          <w:iCs w:val="1"/>
        </w:rPr>
      </w:pPr>
      <w:r w:rsidRPr="75ADAD8C" w:rsidR="75ADAD8C">
        <w:rPr>
          <w:i w:val="1"/>
          <w:iCs w:val="1"/>
        </w:rPr>
        <w:t xml:space="preserve">with that exercise in a dropdown menu and allows the user to replace that </w:t>
      </w:r>
    </w:p>
    <w:p w:rsidR="17876CAC" w:rsidP="75ADAD8C" w:rsidRDefault="17876CAC" w14:paraId="3A886FE0" w14:textId="1C83300C">
      <w:pPr>
        <w:pStyle w:val="Normal"/>
        <w:bidi w:val="0"/>
        <w:ind w:left="0"/>
        <w:rPr>
          <w:i w:val="1"/>
          <w:iCs w:val="1"/>
        </w:rPr>
      </w:pPr>
      <w:r w:rsidRPr="75ADAD8C" w:rsidR="75ADAD8C">
        <w:rPr>
          <w:i w:val="1"/>
          <w:iCs w:val="1"/>
        </w:rPr>
        <w:t xml:space="preserve">exercise with whatever one they want. </w:t>
      </w:r>
    </w:p>
    <w:p w:rsidR="75ADAD8C" w:rsidP="75ADAD8C" w:rsidRDefault="75ADAD8C" w14:paraId="7B1536CC" w14:textId="2CFD75FA">
      <w:pPr>
        <w:pStyle w:val="Normal"/>
        <w:bidi w:val="0"/>
        <w:ind w:left="0"/>
        <w:rPr>
          <w:i w:val="1"/>
          <w:iCs w:val="1"/>
        </w:rPr>
      </w:pPr>
    </w:p>
    <w:p w:rsidR="17876CAC" w:rsidP="75ADAD8C" w:rsidRDefault="17876CAC" w14:paraId="4BBCE242" w14:textId="2EE5A002">
      <w:pPr>
        <w:pStyle w:val="Normal"/>
        <w:bidi w:val="0"/>
        <w:ind w:left="0"/>
        <w:rPr>
          <w:i w:val="1"/>
          <w:iCs w:val="1"/>
        </w:rPr>
      </w:pPr>
      <w:r w:rsidRPr="75ADAD8C" w:rsidR="75ADAD8C">
        <w:rPr>
          <w:i w:val="1"/>
          <w:iCs w:val="1"/>
        </w:rPr>
        <w:t>It then re-creates all the different radio buttons and buttons with the newly replaced exercise(s)</w:t>
      </w:r>
    </w:p>
    <w:p w:rsidR="141B0610" w:rsidP="141B0610" w:rsidRDefault="141B0610" w14:paraId="27E1956F" w14:textId="311A6EA9">
      <w:pPr>
        <w:pStyle w:val="Normal"/>
        <w:bidi w:val="0"/>
        <w:ind w:left="0"/>
      </w:pPr>
      <w:r>
        <w:drawing>
          <wp:inline wp14:editId="46A9E2AB" wp14:anchorId="5B810CC6">
            <wp:extent cx="6540500" cy="3365632"/>
            <wp:effectExtent l="0" t="0" r="0" b="0"/>
            <wp:docPr id="912823709" name="" title=""/>
            <wp:cNvGraphicFramePr>
              <a:graphicFrameLocks noChangeAspect="1"/>
            </wp:cNvGraphicFramePr>
            <a:graphic>
              <a:graphicData uri="http://schemas.openxmlformats.org/drawingml/2006/picture">
                <pic:pic>
                  <pic:nvPicPr>
                    <pic:cNvPr id="0" name=""/>
                    <pic:cNvPicPr/>
                  </pic:nvPicPr>
                  <pic:blipFill>
                    <a:blip r:embed="R1268910582a24305">
                      <a:extLst>
                        <a:ext xmlns:a="http://schemas.openxmlformats.org/drawingml/2006/main" uri="{28A0092B-C50C-407E-A947-70E740481C1C}">
                          <a14:useLocalDpi val="0"/>
                        </a:ext>
                      </a:extLst>
                    </a:blip>
                    <a:stretch>
                      <a:fillRect/>
                    </a:stretch>
                  </pic:blipFill>
                  <pic:spPr>
                    <a:xfrm>
                      <a:off x="0" y="0"/>
                      <a:ext cx="6540500" cy="3365632"/>
                    </a:xfrm>
                    <a:prstGeom prst="rect">
                      <a:avLst/>
                    </a:prstGeom>
                  </pic:spPr>
                </pic:pic>
              </a:graphicData>
            </a:graphic>
          </wp:inline>
        </w:drawing>
      </w:r>
    </w:p>
    <w:p w:rsidR="141B0610" w:rsidP="141B0610" w:rsidRDefault="141B0610" w14:paraId="1EE3E5FF" w14:textId="2B756F1F">
      <w:pPr>
        <w:pStyle w:val="Normal"/>
        <w:bidi w:val="0"/>
        <w:ind w:left="0"/>
      </w:pPr>
      <w:r>
        <w:drawing>
          <wp:inline wp14:editId="65B2A41D" wp14:anchorId="79DFA02C">
            <wp:extent cx="6542942" cy="408934"/>
            <wp:effectExtent l="0" t="0" r="0" b="0"/>
            <wp:docPr id="1051487913" name="" title=""/>
            <wp:cNvGraphicFramePr>
              <a:graphicFrameLocks noChangeAspect="1"/>
            </wp:cNvGraphicFramePr>
            <a:graphic>
              <a:graphicData uri="http://schemas.openxmlformats.org/drawingml/2006/picture">
                <pic:pic>
                  <pic:nvPicPr>
                    <pic:cNvPr id="0" name=""/>
                    <pic:cNvPicPr/>
                  </pic:nvPicPr>
                  <pic:blipFill>
                    <a:blip r:embed="Redbae28eb67240a5">
                      <a:extLst>
                        <a:ext xmlns:a="http://schemas.openxmlformats.org/drawingml/2006/main" uri="{28A0092B-C50C-407E-A947-70E740481C1C}">
                          <a14:useLocalDpi val="0"/>
                        </a:ext>
                      </a:extLst>
                    </a:blip>
                    <a:stretch>
                      <a:fillRect/>
                    </a:stretch>
                  </pic:blipFill>
                  <pic:spPr>
                    <a:xfrm>
                      <a:off x="0" y="0"/>
                      <a:ext cx="6542942" cy="408934"/>
                    </a:xfrm>
                    <a:prstGeom prst="rect">
                      <a:avLst/>
                    </a:prstGeom>
                  </pic:spPr>
                </pic:pic>
              </a:graphicData>
            </a:graphic>
          </wp:inline>
        </w:drawing>
      </w:r>
    </w:p>
    <w:p w:rsidR="17876CAC" w:rsidP="75ADAD8C" w:rsidRDefault="17876CAC" w14:paraId="262E20AE" w14:textId="4DC5B42D">
      <w:pPr>
        <w:pStyle w:val="Normal"/>
        <w:bidi w:val="0"/>
        <w:ind w:left="0"/>
        <w:rPr>
          <w:i w:val="1"/>
          <w:iCs w:val="1"/>
        </w:rPr>
      </w:pPr>
      <w:r w:rsidRPr="75ADAD8C" w:rsidR="75ADAD8C">
        <w:rPr>
          <w:i w:val="1"/>
          <w:iCs w:val="1"/>
        </w:rPr>
        <w:t>The show function displays an image for a specific exercise and all its relevant information.</w:t>
      </w:r>
    </w:p>
    <w:p w:rsidR="17876CAC" w:rsidP="75ADAD8C" w:rsidRDefault="17876CAC" w14:paraId="5B9F1E88" w14:textId="7DB0518B">
      <w:pPr>
        <w:pStyle w:val="Normal"/>
        <w:bidi w:val="0"/>
        <w:ind w:left="0"/>
        <w:rPr>
          <w:i w:val="1"/>
          <w:iCs w:val="1"/>
        </w:rPr>
      </w:pPr>
      <w:r w:rsidRPr="75ADAD8C" w:rsidR="75ADAD8C">
        <w:rPr>
          <w:i w:val="1"/>
          <w:iCs w:val="1"/>
        </w:rPr>
        <w:t xml:space="preserve"> </w:t>
      </w:r>
    </w:p>
    <w:p w:rsidR="17876CAC" w:rsidP="75ADAD8C" w:rsidRDefault="17876CAC" w14:paraId="43E3DA09" w14:textId="2B8DEAA5">
      <w:pPr>
        <w:pStyle w:val="Normal"/>
        <w:bidi w:val="0"/>
        <w:ind w:left="0"/>
        <w:rPr>
          <w:i w:val="1"/>
          <w:iCs w:val="1"/>
        </w:rPr>
      </w:pPr>
      <w:r w:rsidRPr="75ADAD8C" w:rsidR="75ADAD8C">
        <w:rPr>
          <w:i w:val="1"/>
          <w:iCs w:val="1"/>
        </w:rPr>
        <w:t xml:space="preserve">It takes 5 parameter that allow the exercise to be decided, the placement of the image and text related to the exercise to be decided, to allow the button to confirm exercise finished to be created or not and change the size of the image </w:t>
      </w:r>
    </w:p>
    <w:p w:rsidR="75ADAD8C" w:rsidP="75ADAD8C" w:rsidRDefault="75ADAD8C" w14:paraId="2FB111E5" w14:textId="6EC0E73F">
      <w:pPr>
        <w:pStyle w:val="Normal"/>
        <w:bidi w:val="0"/>
        <w:ind w:left="0"/>
        <w:rPr>
          <w:i w:val="1"/>
          <w:iCs w:val="1"/>
        </w:rPr>
      </w:pPr>
    </w:p>
    <w:p w:rsidR="17876CAC" w:rsidP="75ADAD8C" w:rsidRDefault="17876CAC" w14:paraId="37ED7830" w14:textId="006F527B">
      <w:pPr>
        <w:pStyle w:val="Normal"/>
        <w:bidi w:val="0"/>
        <w:ind w:left="0"/>
        <w:rPr>
          <w:i w:val="1"/>
          <w:iCs w:val="1"/>
        </w:rPr>
      </w:pPr>
      <w:r w:rsidRPr="75ADAD8C" w:rsidR="75ADAD8C">
        <w:rPr>
          <w:i w:val="1"/>
          <w:iCs w:val="1"/>
        </w:rPr>
        <w:t xml:space="preserve">For </w:t>
      </w:r>
      <w:r w:rsidRPr="75ADAD8C" w:rsidR="75ADAD8C">
        <w:rPr>
          <w:i w:val="1"/>
          <w:iCs w:val="1"/>
        </w:rPr>
        <w:t>example,</w:t>
      </w:r>
      <w:r w:rsidRPr="75ADAD8C" w:rsidR="75ADAD8C">
        <w:rPr>
          <w:i w:val="1"/>
          <w:iCs w:val="1"/>
        </w:rPr>
        <w:t xml:space="preserve"> in the calendar summary the </w:t>
      </w:r>
      <w:r w:rsidRPr="75ADAD8C" w:rsidR="75ADAD8C">
        <w:rPr>
          <w:i w:val="1"/>
          <w:iCs w:val="1"/>
        </w:rPr>
        <w:t>done button i</w:t>
      </w:r>
      <w:r w:rsidRPr="75ADAD8C" w:rsidR="75ADAD8C">
        <w:rPr>
          <w:i w:val="1"/>
          <w:iCs w:val="1"/>
        </w:rPr>
        <w:t>s blocked from being created</w:t>
      </w:r>
    </w:p>
    <w:p w:rsidR="17876CAC" w:rsidP="75ADAD8C" w:rsidRDefault="17876CAC" w14:paraId="3993CDC8" w14:textId="5BFBC489">
      <w:pPr>
        <w:pStyle w:val="Normal"/>
        <w:bidi w:val="0"/>
        <w:ind w:left="0"/>
        <w:rPr>
          <w:i w:val="1"/>
          <w:iCs w:val="1"/>
        </w:rPr>
      </w:pPr>
      <w:r w:rsidRPr="75ADAD8C" w:rsidR="75ADAD8C">
        <w:rPr>
          <w:i w:val="1"/>
          <w:iCs w:val="1"/>
        </w:rPr>
        <w:t xml:space="preserve">It uses the </w:t>
      </w:r>
      <w:r w:rsidRPr="75ADAD8C" w:rsidR="75ADAD8C">
        <w:rPr>
          <w:i w:val="1"/>
          <w:iCs w:val="1"/>
        </w:rPr>
        <w:t>main (</w:t>
      </w:r>
      <w:r w:rsidRPr="75ADAD8C" w:rsidR="75ADAD8C">
        <w:rPr>
          <w:i w:val="1"/>
          <w:iCs w:val="1"/>
        </w:rPr>
        <w:t>) function to obtain the image path</w:t>
      </w:r>
    </w:p>
    <w:p w:rsidR="75ADAD8C" w:rsidP="75ADAD8C" w:rsidRDefault="75ADAD8C" w14:paraId="6DCED256" w14:textId="5ED915C4">
      <w:pPr>
        <w:pStyle w:val="Normal"/>
        <w:bidi w:val="0"/>
        <w:ind w:left="0"/>
        <w:rPr>
          <w:i w:val="1"/>
          <w:iCs w:val="1"/>
        </w:rPr>
      </w:pPr>
    </w:p>
    <w:p w:rsidR="17876CAC" w:rsidP="75ADAD8C" w:rsidRDefault="17876CAC" w14:paraId="2D8E70C3" w14:textId="3E98D074">
      <w:pPr>
        <w:pStyle w:val="Normal"/>
        <w:bidi w:val="0"/>
        <w:ind w:left="0"/>
        <w:rPr>
          <w:i w:val="1"/>
          <w:iCs w:val="1"/>
        </w:rPr>
      </w:pPr>
      <w:r w:rsidRPr="75ADAD8C" w:rsidR="75ADAD8C">
        <w:rPr>
          <w:i w:val="1"/>
          <w:iCs w:val="1"/>
        </w:rPr>
        <w:t xml:space="preserve">If the done button IS </w:t>
      </w:r>
      <w:r w:rsidRPr="75ADAD8C" w:rsidR="75ADAD8C">
        <w:rPr>
          <w:i w:val="1"/>
          <w:iCs w:val="1"/>
        </w:rPr>
        <w:t>created,</w:t>
      </w:r>
      <w:r w:rsidRPr="75ADAD8C" w:rsidR="75ADAD8C">
        <w:rPr>
          <w:i w:val="1"/>
          <w:iCs w:val="1"/>
        </w:rPr>
        <w:t xml:space="preserve"> then the attributes of </w:t>
      </w:r>
      <w:r w:rsidRPr="75ADAD8C" w:rsidR="75ADAD8C">
        <w:rPr>
          <w:i w:val="1"/>
          <w:iCs w:val="1"/>
        </w:rPr>
        <w:t>tree</w:t>
      </w:r>
      <w:r w:rsidRPr="75ADAD8C" w:rsidR="75ADAD8C">
        <w:rPr>
          <w:i w:val="1"/>
          <w:iCs w:val="1"/>
        </w:rPr>
        <w:t>view</w:t>
      </w:r>
      <w:r w:rsidRPr="75ADAD8C" w:rsidR="75ADAD8C">
        <w:rPr>
          <w:i w:val="1"/>
          <w:iCs w:val="1"/>
        </w:rPr>
        <w:t xml:space="preserve"> are inherited and the user is sent to the </w:t>
      </w:r>
      <w:r w:rsidRPr="75ADAD8C" w:rsidR="75ADAD8C">
        <w:rPr>
          <w:i w:val="1"/>
          <w:iCs w:val="1"/>
        </w:rPr>
        <w:t>treeview</w:t>
      </w:r>
      <w:r w:rsidRPr="75ADAD8C" w:rsidR="75ADAD8C">
        <w:rPr>
          <w:i w:val="1"/>
          <w:iCs w:val="1"/>
        </w:rPr>
        <w:t xml:space="preserve"> page to update their progress</w:t>
      </w:r>
    </w:p>
    <w:p w:rsidR="7962896E" w:rsidP="7962896E" w:rsidRDefault="7962896E" w14:paraId="65141A77" w14:textId="0594EB82">
      <w:pPr>
        <w:pStyle w:val="Normal"/>
        <w:bidi w:val="0"/>
        <w:ind w:left="0"/>
      </w:pPr>
      <w:r>
        <w:drawing>
          <wp:inline wp14:editId="593B8BD2" wp14:anchorId="2E508300">
            <wp:extent cx="4572000" cy="1914525"/>
            <wp:effectExtent l="0" t="0" r="0" b="0"/>
            <wp:docPr id="1390789008" name="" title=""/>
            <wp:cNvGraphicFramePr>
              <a:graphicFrameLocks noChangeAspect="1"/>
            </wp:cNvGraphicFramePr>
            <a:graphic>
              <a:graphicData uri="http://schemas.openxmlformats.org/drawingml/2006/picture">
                <pic:pic>
                  <pic:nvPicPr>
                    <pic:cNvPr id="0" name=""/>
                    <pic:cNvPicPr/>
                  </pic:nvPicPr>
                  <pic:blipFill>
                    <a:blip r:embed="R4bdae0dd4ce345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14525"/>
                    </a:xfrm>
                    <a:prstGeom prst="rect">
                      <a:avLst/>
                    </a:prstGeom>
                  </pic:spPr>
                </pic:pic>
              </a:graphicData>
            </a:graphic>
          </wp:inline>
        </w:drawing>
      </w:r>
    </w:p>
    <w:p w:rsidR="17876CAC" w:rsidP="17876CAC" w:rsidRDefault="17876CAC" w14:paraId="1A700F26" w14:textId="5CDB30B4">
      <w:pPr>
        <w:pStyle w:val="Normal"/>
        <w:bidi w:val="0"/>
        <w:ind w:left="0"/>
      </w:pPr>
      <w:r w:rsidR="141B0610">
        <w:rPr/>
        <w:t xml:space="preserve">This is the part that opens the </w:t>
      </w:r>
      <w:r w:rsidR="141B0610">
        <w:rPr/>
        <w:t>image and</w:t>
      </w:r>
      <w:r w:rsidR="141B0610">
        <w:rPr/>
        <w:t xml:space="preserve"> </w:t>
      </w:r>
      <w:r w:rsidR="141B0610">
        <w:rPr/>
        <w:t>renders</w:t>
      </w:r>
      <w:r w:rsidR="141B0610">
        <w:rPr/>
        <w:t xml:space="preserve"> it in the GUI.</w:t>
      </w:r>
    </w:p>
    <w:p w:rsidR="141B0610" w:rsidP="141B0610" w:rsidRDefault="141B0610" w14:paraId="711C0B47" w14:textId="0D187C41">
      <w:pPr>
        <w:pStyle w:val="Normal"/>
        <w:bidi w:val="0"/>
        <w:ind w:left="0"/>
      </w:pPr>
    </w:p>
    <w:p w:rsidR="141B0610" w:rsidP="141B0610" w:rsidRDefault="141B0610" w14:paraId="0FE3D333" w14:textId="6AF7DA46">
      <w:pPr>
        <w:pStyle w:val="Heading2"/>
        <w:bidi w:val="0"/>
      </w:pPr>
      <w:bookmarkStart w:name="_Toc1267444211" w:id="386959506"/>
      <w:r w:rsidR="21C863CE">
        <w:rPr/>
        <w:t>Caloric section</w:t>
      </w:r>
      <w:bookmarkEnd w:id="386959506"/>
    </w:p>
    <w:p w:rsidR="141B0610" w:rsidP="141B0610" w:rsidRDefault="141B0610" w14:paraId="6A94C5E4" w14:textId="44102A87">
      <w:pPr>
        <w:pStyle w:val="Normal"/>
        <w:bidi w:val="0"/>
      </w:pPr>
    </w:p>
    <w:p w:rsidR="141B0610" w:rsidP="141B0610" w:rsidRDefault="141B0610" w14:paraId="2EFD0EF9" w14:textId="7FA345CA">
      <w:pPr>
        <w:pStyle w:val="Normal"/>
        <w:bidi w:val="0"/>
        <w:ind w:left="0"/>
        <w:rPr>
          <w:b w:val="0"/>
          <w:bCs w:val="0"/>
          <w:i w:val="1"/>
          <w:iCs w:val="1"/>
        </w:rPr>
      </w:pPr>
      <w:r>
        <w:drawing>
          <wp:inline wp14:editId="674DE021" wp14:anchorId="7F5420D7">
            <wp:extent cx="6524625" cy="2908895"/>
            <wp:effectExtent l="0" t="0" r="0" b="0"/>
            <wp:docPr id="645810022" name="" title=""/>
            <wp:cNvGraphicFramePr>
              <a:graphicFrameLocks noChangeAspect="1"/>
            </wp:cNvGraphicFramePr>
            <a:graphic>
              <a:graphicData uri="http://schemas.openxmlformats.org/drawingml/2006/picture">
                <pic:pic>
                  <pic:nvPicPr>
                    <pic:cNvPr id="0" name=""/>
                    <pic:cNvPicPr/>
                  </pic:nvPicPr>
                  <pic:blipFill>
                    <a:blip r:embed="R6123e4d0cde34000">
                      <a:extLst>
                        <a:ext xmlns:a="http://schemas.openxmlformats.org/drawingml/2006/main" uri="{28A0092B-C50C-407E-A947-70E740481C1C}">
                          <a14:useLocalDpi val="0"/>
                        </a:ext>
                      </a:extLst>
                    </a:blip>
                    <a:stretch>
                      <a:fillRect/>
                    </a:stretch>
                  </pic:blipFill>
                  <pic:spPr>
                    <a:xfrm>
                      <a:off x="0" y="0"/>
                      <a:ext cx="6524625" cy="2908895"/>
                    </a:xfrm>
                    <a:prstGeom prst="rect">
                      <a:avLst/>
                    </a:prstGeom>
                  </pic:spPr>
                </pic:pic>
              </a:graphicData>
            </a:graphic>
          </wp:inline>
        </w:drawing>
      </w:r>
    </w:p>
    <w:p w:rsidR="141B0610" w:rsidP="75ADAD8C" w:rsidRDefault="141B0610" w14:paraId="696599A7" w14:textId="3464F440">
      <w:pPr>
        <w:pStyle w:val="Normal"/>
        <w:bidi w:val="0"/>
        <w:ind w:left="0"/>
        <w:rPr>
          <w:b w:val="0"/>
          <w:bCs w:val="0"/>
          <w:i w:val="1"/>
          <w:iCs w:val="1"/>
        </w:rPr>
      </w:pPr>
      <w:r w:rsidRPr="75ADAD8C" w:rsidR="75ADAD8C">
        <w:rPr>
          <w:b w:val="0"/>
          <w:bCs w:val="0"/>
          <w:i w:val="1"/>
          <w:iCs w:val="1"/>
        </w:rPr>
        <w:t>Initialises everything</w:t>
      </w:r>
    </w:p>
    <w:p w:rsidR="75ADAD8C" w:rsidP="75ADAD8C" w:rsidRDefault="75ADAD8C" w14:paraId="6961B67D" w14:textId="69F4F1DD">
      <w:pPr>
        <w:pStyle w:val="Normal"/>
        <w:bidi w:val="0"/>
        <w:ind w:left="0"/>
        <w:rPr>
          <w:b w:val="0"/>
          <w:bCs w:val="0"/>
          <w:i w:val="1"/>
          <w:iCs w:val="1"/>
        </w:rPr>
      </w:pPr>
    </w:p>
    <w:p w:rsidR="141B0610" w:rsidP="75ADAD8C" w:rsidRDefault="141B0610" w14:paraId="350BF2D9" w14:textId="4918C6BC">
      <w:pPr>
        <w:pStyle w:val="Normal"/>
        <w:bidi w:val="0"/>
        <w:ind w:left="0"/>
        <w:rPr>
          <w:b w:val="0"/>
          <w:bCs w:val="0"/>
          <w:i w:val="1"/>
          <w:iCs w:val="1"/>
        </w:rPr>
      </w:pPr>
      <w:r w:rsidRPr="75ADAD8C" w:rsidR="75ADAD8C">
        <w:rPr>
          <w:b w:val="0"/>
          <w:bCs w:val="0"/>
          <w:i w:val="1"/>
          <w:iCs w:val="1"/>
        </w:rPr>
        <w:t>Instantiates “Base” method</w:t>
      </w:r>
    </w:p>
    <w:p w:rsidR="75ADAD8C" w:rsidP="75ADAD8C" w:rsidRDefault="75ADAD8C" w14:paraId="4913B4D3" w14:textId="437F69EF">
      <w:pPr>
        <w:pStyle w:val="Normal"/>
        <w:bidi w:val="0"/>
        <w:ind w:left="0"/>
        <w:rPr>
          <w:b w:val="0"/>
          <w:bCs w:val="0"/>
          <w:i w:val="1"/>
          <w:iCs w:val="1"/>
        </w:rPr>
      </w:pPr>
    </w:p>
    <w:p w:rsidR="141B0610" w:rsidP="21C863CE" w:rsidRDefault="141B0610" w14:paraId="1368F568" w14:textId="7DFC4B30">
      <w:pPr>
        <w:pStyle w:val="Normal"/>
        <w:bidi w:val="0"/>
        <w:ind w:left="0"/>
        <w:rPr>
          <w:b w:val="0"/>
          <w:bCs w:val="0"/>
          <w:i w:val="1"/>
          <w:iCs w:val="1"/>
        </w:rPr>
      </w:pPr>
      <w:r w:rsidRPr="21C863CE" w:rsidR="21C863CE">
        <w:rPr>
          <w:b w:val="0"/>
          <w:bCs w:val="0"/>
          <w:i w:val="1"/>
          <w:iCs w:val="1"/>
        </w:rPr>
        <w:t xml:space="preserve">Creates a label called </w:t>
      </w:r>
      <w:r w:rsidRPr="21C863CE" w:rsidR="21C863CE">
        <w:rPr>
          <w:b w:val="0"/>
          <w:bCs w:val="0"/>
          <w:i w:val="1"/>
          <w:iCs w:val="1"/>
        </w:rPr>
        <w:t>self.lbl</w:t>
      </w:r>
    </w:p>
    <w:p w:rsidR="75ADAD8C" w:rsidP="75ADAD8C" w:rsidRDefault="75ADAD8C" w14:paraId="2437E949" w14:textId="54B34A08">
      <w:pPr>
        <w:pStyle w:val="Normal"/>
        <w:bidi w:val="0"/>
        <w:ind w:left="0"/>
        <w:rPr>
          <w:b w:val="0"/>
          <w:bCs w:val="0"/>
          <w:i w:val="1"/>
          <w:iCs w:val="1"/>
        </w:rPr>
      </w:pPr>
    </w:p>
    <w:p w:rsidR="141B0610" w:rsidP="75ADAD8C" w:rsidRDefault="141B0610" w14:paraId="1A09C580" w14:textId="79BAB740">
      <w:pPr>
        <w:pStyle w:val="Normal"/>
        <w:bidi w:val="0"/>
        <w:ind w:left="0"/>
        <w:rPr>
          <w:b w:val="0"/>
          <w:bCs w:val="0"/>
          <w:i w:val="1"/>
          <w:iCs w:val="1"/>
        </w:rPr>
      </w:pPr>
      <w:r w:rsidRPr="75ADAD8C" w:rsidR="75ADAD8C">
        <w:rPr>
          <w:b w:val="0"/>
          <w:bCs w:val="0"/>
          <w:i w:val="1"/>
          <w:iCs w:val="1"/>
        </w:rPr>
        <w:t>Creates a method that clears the Nutrition table</w:t>
      </w:r>
    </w:p>
    <w:p w:rsidR="75ADAD8C" w:rsidP="75ADAD8C" w:rsidRDefault="75ADAD8C" w14:paraId="06D52444" w14:textId="4823A3C8">
      <w:pPr>
        <w:pStyle w:val="Normal"/>
        <w:bidi w:val="0"/>
        <w:ind w:left="0"/>
        <w:rPr>
          <w:b w:val="0"/>
          <w:bCs w:val="0"/>
          <w:i w:val="1"/>
          <w:iCs w:val="1"/>
        </w:rPr>
      </w:pPr>
    </w:p>
    <w:p w:rsidR="141B0610" w:rsidP="75ADAD8C" w:rsidRDefault="141B0610" w14:paraId="39391523" w14:textId="18827F27">
      <w:pPr>
        <w:pStyle w:val="Normal"/>
        <w:bidi w:val="0"/>
        <w:ind w:left="0"/>
        <w:rPr>
          <w:b w:val="0"/>
          <w:bCs w:val="0"/>
          <w:i w:val="1"/>
          <w:iCs w:val="1"/>
        </w:rPr>
      </w:pPr>
      <w:r w:rsidRPr="75ADAD8C" w:rsidR="75ADAD8C">
        <w:rPr>
          <w:b w:val="0"/>
          <w:bCs w:val="0"/>
          <w:i w:val="1"/>
          <w:iCs w:val="1"/>
        </w:rPr>
        <w:t>Creates a method that displays all the information in the nutrition table</w:t>
      </w:r>
    </w:p>
    <w:p w:rsidR="75ADAD8C" w:rsidP="75ADAD8C" w:rsidRDefault="75ADAD8C" w14:paraId="7A584240" w14:textId="7F38A290">
      <w:pPr>
        <w:pStyle w:val="Normal"/>
        <w:bidi w:val="0"/>
        <w:ind w:left="0"/>
        <w:rPr>
          <w:b w:val="0"/>
          <w:bCs w:val="0"/>
          <w:i w:val="1"/>
          <w:iCs w:val="1"/>
        </w:rPr>
      </w:pPr>
    </w:p>
    <w:p w:rsidR="141B0610" w:rsidP="75ADAD8C" w:rsidRDefault="141B0610" w14:paraId="3034707F" w14:textId="7D8DA418">
      <w:pPr>
        <w:pStyle w:val="Normal"/>
        <w:bidi w:val="0"/>
        <w:ind w:left="0"/>
        <w:rPr>
          <w:b w:val="0"/>
          <w:bCs w:val="0"/>
          <w:i w:val="1"/>
          <w:iCs w:val="1"/>
        </w:rPr>
      </w:pPr>
      <w:r w:rsidRPr="75ADAD8C" w:rsidR="75ADAD8C">
        <w:rPr>
          <w:b w:val="0"/>
          <w:bCs w:val="0"/>
          <w:i w:val="1"/>
          <w:iCs w:val="1"/>
        </w:rPr>
        <w:t>Creates a method that converts pounds to kg</w:t>
      </w:r>
    </w:p>
    <w:p w:rsidR="75ADAD8C" w:rsidP="75ADAD8C" w:rsidRDefault="75ADAD8C" w14:paraId="7E157D41" w14:textId="1A1C6CFE">
      <w:pPr>
        <w:pStyle w:val="Normal"/>
        <w:bidi w:val="0"/>
        <w:ind w:left="0"/>
        <w:rPr>
          <w:b w:val="0"/>
          <w:bCs w:val="0"/>
          <w:i w:val="1"/>
          <w:iCs w:val="1"/>
        </w:rPr>
      </w:pPr>
    </w:p>
    <w:p w:rsidR="141B0610" w:rsidP="21C863CE" w:rsidRDefault="141B0610" w14:paraId="3A675994" w14:textId="1AF001D8">
      <w:pPr>
        <w:pStyle w:val="Normal"/>
        <w:bidi w:val="0"/>
        <w:ind w:left="0"/>
        <w:rPr>
          <w:b w:val="0"/>
          <w:bCs w:val="0"/>
          <w:i w:val="1"/>
          <w:iCs w:val="1"/>
        </w:rPr>
      </w:pPr>
      <w:r w:rsidRPr="21C863CE" w:rsidR="21C863CE">
        <w:rPr>
          <w:b w:val="0"/>
          <w:bCs w:val="0"/>
          <w:i w:val="1"/>
          <w:iCs w:val="1"/>
        </w:rPr>
        <w:t xml:space="preserve">Create a method that tells the calories in a certain food using an API and saves it to </w:t>
      </w:r>
      <w:r w:rsidRPr="21C863CE" w:rsidR="21C863CE">
        <w:rPr>
          <w:b w:val="0"/>
          <w:bCs w:val="0"/>
          <w:i w:val="1"/>
          <w:iCs w:val="1"/>
        </w:rPr>
        <w:t>self.keys</w:t>
      </w:r>
      <w:r w:rsidRPr="21C863CE" w:rsidR="21C863CE">
        <w:rPr>
          <w:b w:val="0"/>
          <w:bCs w:val="0"/>
          <w:i w:val="1"/>
          <w:iCs w:val="1"/>
        </w:rPr>
        <w:t xml:space="preserve"> and </w:t>
      </w:r>
      <w:r w:rsidRPr="21C863CE" w:rsidR="21C863CE">
        <w:rPr>
          <w:b w:val="0"/>
          <w:bCs w:val="0"/>
          <w:i w:val="1"/>
          <w:iCs w:val="1"/>
        </w:rPr>
        <w:t>self.vals</w:t>
      </w:r>
    </w:p>
    <w:p w:rsidR="75ADAD8C" w:rsidP="75ADAD8C" w:rsidRDefault="75ADAD8C" w14:paraId="5465B7BB" w14:textId="788D6B9D">
      <w:pPr>
        <w:pStyle w:val="Normal"/>
        <w:bidi w:val="0"/>
        <w:ind w:left="0"/>
        <w:rPr>
          <w:b w:val="0"/>
          <w:bCs w:val="0"/>
          <w:i w:val="1"/>
          <w:iCs w:val="1"/>
        </w:rPr>
      </w:pPr>
    </w:p>
    <w:p w:rsidR="141B0610" w:rsidP="21C863CE" w:rsidRDefault="141B0610" w14:paraId="0693CD1A" w14:textId="150F095F">
      <w:pPr>
        <w:pStyle w:val="Normal"/>
        <w:bidi w:val="0"/>
        <w:ind w:left="0"/>
        <w:rPr>
          <w:b w:val="0"/>
          <w:bCs w:val="0"/>
          <w:i w:val="1"/>
          <w:iCs w:val="1"/>
        </w:rPr>
      </w:pPr>
      <w:r w:rsidRPr="21C863CE" w:rsidR="21C863CE">
        <w:rPr>
          <w:b w:val="0"/>
          <w:bCs w:val="0"/>
          <w:i w:val="1"/>
          <w:iCs w:val="1"/>
        </w:rPr>
        <w:t xml:space="preserve">This one </w:t>
      </w:r>
      <w:r w:rsidRPr="21C863CE" w:rsidR="21C863CE">
        <w:rPr>
          <w:b w:val="0"/>
          <w:bCs w:val="0"/>
          <w:i w:val="1"/>
          <w:iCs w:val="1"/>
        </w:rPr>
        <w:t>isn’t</w:t>
      </w:r>
      <w:r w:rsidRPr="21C863CE" w:rsidR="21C863CE">
        <w:rPr>
          <w:b w:val="0"/>
          <w:bCs w:val="0"/>
          <w:i w:val="1"/>
          <w:iCs w:val="1"/>
        </w:rPr>
        <w:t xml:space="preserve"> saved to a database yet so requires internet connection to work, which </w:t>
      </w:r>
      <w:r>
        <w:tab/>
      </w:r>
      <w:r w:rsidRPr="21C863CE" w:rsidR="21C863CE">
        <w:rPr>
          <w:b w:val="0"/>
          <w:bCs w:val="0"/>
          <w:i w:val="1"/>
          <w:iCs w:val="1"/>
        </w:rPr>
        <w:t xml:space="preserve">may be a limitation that I will address </w:t>
      </w:r>
      <w:r w:rsidRPr="21C863CE" w:rsidR="21C863CE">
        <w:rPr>
          <w:b w:val="0"/>
          <w:bCs w:val="0"/>
          <w:i w:val="1"/>
          <w:iCs w:val="1"/>
        </w:rPr>
        <w:t>in due course</w:t>
      </w:r>
    </w:p>
    <w:p w:rsidR="141B0610" w:rsidP="141B0610" w:rsidRDefault="141B0610" w14:paraId="26B0899A" w14:textId="290E7E33">
      <w:pPr>
        <w:pStyle w:val="Normal"/>
        <w:bidi w:val="0"/>
        <w:ind w:left="0"/>
        <w:rPr>
          <w:i w:val="1"/>
          <w:iCs w:val="1"/>
        </w:rPr>
      </w:pPr>
      <w:r>
        <w:drawing>
          <wp:inline wp14:editId="318F7598" wp14:anchorId="6C937054">
            <wp:extent cx="6524625" cy="1345704"/>
            <wp:effectExtent l="0" t="0" r="0" b="0"/>
            <wp:docPr id="1855498635" name="" title=""/>
            <wp:cNvGraphicFramePr>
              <a:graphicFrameLocks noChangeAspect="1"/>
            </wp:cNvGraphicFramePr>
            <a:graphic>
              <a:graphicData uri="http://schemas.openxmlformats.org/drawingml/2006/picture">
                <pic:pic>
                  <pic:nvPicPr>
                    <pic:cNvPr id="0" name=""/>
                    <pic:cNvPicPr/>
                  </pic:nvPicPr>
                  <pic:blipFill>
                    <a:blip r:embed="R89f638099226436d">
                      <a:extLst>
                        <a:ext xmlns:a="http://schemas.openxmlformats.org/drawingml/2006/main" uri="{28A0092B-C50C-407E-A947-70E740481C1C}">
                          <a14:useLocalDpi val="0"/>
                        </a:ext>
                      </a:extLst>
                    </a:blip>
                    <a:stretch>
                      <a:fillRect/>
                    </a:stretch>
                  </pic:blipFill>
                  <pic:spPr>
                    <a:xfrm>
                      <a:off x="0" y="0"/>
                      <a:ext cx="6524625" cy="1345704"/>
                    </a:xfrm>
                    <a:prstGeom prst="rect">
                      <a:avLst/>
                    </a:prstGeom>
                  </pic:spPr>
                </pic:pic>
              </a:graphicData>
            </a:graphic>
          </wp:inline>
        </w:drawing>
      </w:r>
    </w:p>
    <w:p w:rsidR="141B0610" w:rsidP="75ADAD8C" w:rsidRDefault="141B0610" w14:paraId="60D1552C" w14:textId="16ED28A0">
      <w:pPr>
        <w:pStyle w:val="Normal"/>
        <w:bidi w:val="0"/>
        <w:ind w:left="0"/>
        <w:rPr>
          <w:i w:val="1"/>
          <w:iCs w:val="1"/>
        </w:rPr>
      </w:pPr>
      <w:r w:rsidRPr="75ADAD8C" w:rsidR="75ADAD8C">
        <w:rPr>
          <w:i w:val="1"/>
          <w:iCs w:val="1"/>
        </w:rPr>
        <w:t xml:space="preserve">Inserts nutrition split information into database if not already there. </w:t>
      </w:r>
    </w:p>
    <w:p w:rsidR="75ADAD8C" w:rsidP="75ADAD8C" w:rsidRDefault="75ADAD8C" w14:paraId="2810FA26" w14:textId="05F9AA4C">
      <w:pPr>
        <w:pStyle w:val="Normal"/>
        <w:bidi w:val="0"/>
        <w:ind w:left="0"/>
        <w:rPr>
          <w:i w:val="1"/>
          <w:iCs w:val="1"/>
        </w:rPr>
      </w:pPr>
    </w:p>
    <w:p w:rsidR="141B0610" w:rsidP="75ADAD8C" w:rsidRDefault="141B0610" w14:paraId="50DCC4E9" w14:textId="4C3FB69D">
      <w:pPr>
        <w:pStyle w:val="Normal"/>
        <w:bidi w:val="0"/>
        <w:ind w:left="0"/>
        <w:rPr>
          <w:i w:val="1"/>
          <w:iCs w:val="1"/>
        </w:rPr>
      </w:pPr>
      <w:r w:rsidRPr="75ADAD8C" w:rsidR="75ADAD8C">
        <w:rPr>
          <w:i w:val="1"/>
          <w:iCs w:val="1"/>
        </w:rPr>
        <w:t>Perhaps as</w:t>
      </w:r>
      <w:r w:rsidRPr="75ADAD8C" w:rsidR="75ADAD8C">
        <w:rPr>
          <w:i w:val="1"/>
          <w:iCs w:val="1"/>
        </w:rPr>
        <w:t xml:space="preserve"> a start towards using less internet connection this the data could be queried whether the data is already in the database before using the API. </w:t>
      </w:r>
    </w:p>
    <w:p w:rsidR="75ADAD8C" w:rsidP="75ADAD8C" w:rsidRDefault="75ADAD8C" w14:paraId="60F37169" w14:textId="4C28EEE5">
      <w:pPr>
        <w:pStyle w:val="Normal"/>
        <w:bidi w:val="0"/>
        <w:ind w:left="0"/>
        <w:rPr>
          <w:i w:val="1"/>
          <w:iCs w:val="1"/>
        </w:rPr>
      </w:pPr>
    </w:p>
    <w:p w:rsidR="141B0610" w:rsidP="21C863CE" w:rsidRDefault="141B0610" w14:paraId="229B974E" w14:textId="0F841B31">
      <w:pPr>
        <w:pStyle w:val="Normal"/>
        <w:bidi w:val="0"/>
        <w:ind w:left="0"/>
        <w:rPr>
          <w:i w:val="1"/>
          <w:iCs w:val="1"/>
        </w:rPr>
      </w:pPr>
      <w:r w:rsidRPr="21C863CE" w:rsidR="21C863CE">
        <w:rPr>
          <w:i w:val="1"/>
          <w:iCs w:val="1"/>
        </w:rPr>
        <w:t xml:space="preserve">The logic at the start of this </w:t>
      </w:r>
      <w:r w:rsidRPr="21C863CE" w:rsidR="21C863CE">
        <w:rPr>
          <w:i w:val="1"/>
          <w:iCs w:val="1"/>
        </w:rPr>
        <w:t>method could</w:t>
      </w:r>
      <w:r w:rsidRPr="21C863CE" w:rsidR="21C863CE">
        <w:rPr>
          <w:i w:val="1"/>
          <w:iCs w:val="1"/>
        </w:rPr>
        <w:t xml:space="preserve"> </w:t>
      </w:r>
      <w:r w:rsidRPr="21C863CE" w:rsidR="21C863CE">
        <w:rPr>
          <w:i w:val="1"/>
          <w:iCs w:val="1"/>
        </w:rPr>
        <w:t>perhaps be</w:t>
      </w:r>
      <w:r w:rsidRPr="21C863CE" w:rsidR="21C863CE">
        <w:rPr>
          <w:i w:val="1"/>
          <w:iCs w:val="1"/>
        </w:rPr>
        <w:t xml:space="preserve"> used in the “</w:t>
      </w:r>
      <w:r w:rsidRPr="21C863CE" w:rsidR="21C863CE">
        <w:rPr>
          <w:i w:val="1"/>
          <w:iCs w:val="1"/>
        </w:rPr>
        <w:t>Calorie_split</w:t>
      </w:r>
      <w:r w:rsidRPr="21C863CE" w:rsidR="21C863CE">
        <w:rPr>
          <w:i w:val="1"/>
          <w:iCs w:val="1"/>
        </w:rPr>
        <w:t>” method</w:t>
      </w:r>
    </w:p>
    <w:p w:rsidR="141B0610" w:rsidP="141B0610" w:rsidRDefault="141B0610" w14:paraId="5732E0FD" w14:textId="0BBF18F8">
      <w:pPr>
        <w:pStyle w:val="Normal"/>
      </w:pPr>
    </w:p>
    <w:p w:rsidR="141B0610" w:rsidP="141B0610" w:rsidRDefault="141B0610" w14:paraId="3132FE90" w14:textId="5756015A">
      <w:pPr>
        <w:pStyle w:val="Normal"/>
        <w:bidi w:val="0"/>
        <w:ind w:left="0"/>
        <w:rPr>
          <w:i w:val="1"/>
          <w:iCs w:val="1"/>
        </w:rPr>
      </w:pPr>
      <w:r>
        <w:drawing>
          <wp:inline wp14:editId="670CE937" wp14:anchorId="759C2276">
            <wp:extent cx="6500812" cy="3209776"/>
            <wp:effectExtent l="0" t="0" r="0" b="0"/>
            <wp:docPr id="1763878592" name="" title=""/>
            <wp:cNvGraphicFramePr>
              <a:graphicFrameLocks noChangeAspect="1"/>
            </wp:cNvGraphicFramePr>
            <a:graphic>
              <a:graphicData uri="http://schemas.openxmlformats.org/drawingml/2006/picture">
                <pic:pic>
                  <pic:nvPicPr>
                    <pic:cNvPr id="0" name=""/>
                    <pic:cNvPicPr/>
                  </pic:nvPicPr>
                  <pic:blipFill>
                    <a:blip r:embed="R1aa27f46bb1f4cd1">
                      <a:extLst>
                        <a:ext xmlns:a="http://schemas.openxmlformats.org/drawingml/2006/main" uri="{28A0092B-C50C-407E-A947-70E740481C1C}">
                          <a14:useLocalDpi val="0"/>
                        </a:ext>
                      </a:extLst>
                    </a:blip>
                    <a:stretch>
                      <a:fillRect/>
                    </a:stretch>
                  </pic:blipFill>
                  <pic:spPr>
                    <a:xfrm>
                      <a:off x="0" y="0"/>
                      <a:ext cx="6500812" cy="3209776"/>
                    </a:xfrm>
                    <a:prstGeom prst="rect">
                      <a:avLst/>
                    </a:prstGeom>
                  </pic:spPr>
                </pic:pic>
              </a:graphicData>
            </a:graphic>
          </wp:inline>
        </w:drawing>
      </w:r>
    </w:p>
    <w:p w:rsidR="141B0610" w:rsidP="75ADAD8C" w:rsidRDefault="141B0610" w14:paraId="43F6B2EF" w14:textId="4B42C374">
      <w:pPr>
        <w:pStyle w:val="Normal"/>
        <w:bidi w:val="0"/>
        <w:ind w:left="0"/>
        <w:rPr>
          <w:i w:val="1"/>
          <w:iCs w:val="1"/>
        </w:rPr>
      </w:pPr>
      <w:r w:rsidRPr="75ADAD8C" w:rsidR="75ADAD8C">
        <w:rPr>
          <w:i w:val="1"/>
          <w:iCs w:val="1"/>
        </w:rPr>
        <w:t>This creates a pie chart of the nutrition split</w:t>
      </w:r>
    </w:p>
    <w:p w:rsidR="75ADAD8C" w:rsidP="75ADAD8C" w:rsidRDefault="75ADAD8C" w14:paraId="72639DAB" w14:textId="5DE06B56">
      <w:pPr>
        <w:pStyle w:val="Normal"/>
        <w:bidi w:val="0"/>
        <w:ind w:left="0"/>
        <w:rPr>
          <w:i w:val="1"/>
          <w:iCs w:val="1"/>
        </w:rPr>
      </w:pPr>
    </w:p>
    <w:p w:rsidR="141B0610" w:rsidP="141B0610" w:rsidRDefault="141B0610" w14:paraId="20EFF1D3" w14:textId="0D8C08E9">
      <w:pPr>
        <w:pStyle w:val="Normal"/>
      </w:pPr>
      <w:r>
        <w:drawing>
          <wp:inline wp14:editId="35177651" wp14:anchorId="241B796C">
            <wp:extent cx="6524625" cy="2460327"/>
            <wp:effectExtent l="0" t="0" r="0" b="0"/>
            <wp:docPr id="2080469638" name="" title=""/>
            <wp:cNvGraphicFramePr>
              <a:graphicFrameLocks noChangeAspect="1"/>
            </wp:cNvGraphicFramePr>
            <a:graphic>
              <a:graphicData uri="http://schemas.openxmlformats.org/drawingml/2006/picture">
                <pic:pic>
                  <pic:nvPicPr>
                    <pic:cNvPr id="0" name=""/>
                    <pic:cNvPicPr/>
                  </pic:nvPicPr>
                  <pic:blipFill>
                    <a:blip r:embed="Rb2d9a3cf1b4a4375">
                      <a:extLst>
                        <a:ext xmlns:a="http://schemas.openxmlformats.org/drawingml/2006/main" uri="{28A0092B-C50C-407E-A947-70E740481C1C}">
                          <a14:useLocalDpi val="0"/>
                        </a:ext>
                      </a:extLst>
                    </a:blip>
                    <a:stretch>
                      <a:fillRect/>
                    </a:stretch>
                  </pic:blipFill>
                  <pic:spPr>
                    <a:xfrm>
                      <a:off x="0" y="0"/>
                      <a:ext cx="6524625" cy="2460327"/>
                    </a:xfrm>
                    <a:prstGeom prst="rect">
                      <a:avLst/>
                    </a:prstGeom>
                  </pic:spPr>
                </pic:pic>
              </a:graphicData>
            </a:graphic>
          </wp:inline>
        </w:drawing>
      </w:r>
    </w:p>
    <w:p w:rsidR="141B0610" w:rsidP="141B0610" w:rsidRDefault="141B0610" w14:paraId="74CFE7A8" w14:textId="4C1F8A23">
      <w:pPr>
        <w:pStyle w:val="Normal"/>
      </w:pPr>
      <w:r w:rsidR="21C863CE">
        <w:rPr/>
        <w:t>The “</w:t>
      </w:r>
      <w:r w:rsidR="21C863CE">
        <w:rPr/>
        <w:t>Caloric_general</w:t>
      </w:r>
      <w:r w:rsidR="21C863CE">
        <w:rPr/>
        <w:t xml:space="preserve">” method calculates the number of calories </w:t>
      </w:r>
      <w:r w:rsidR="21C863CE">
        <w:rPr/>
        <w:t>required</w:t>
      </w:r>
      <w:r w:rsidR="21C863CE">
        <w:rPr/>
        <w:t xml:space="preserve"> for a bulk, </w:t>
      </w:r>
      <w:r w:rsidR="21C863CE">
        <w:rPr/>
        <w:t>maintaining</w:t>
      </w:r>
      <w:r w:rsidR="21C863CE">
        <w:rPr/>
        <w:t xml:space="preserve"> of </w:t>
      </w:r>
      <w:r w:rsidR="21C863CE">
        <w:rPr/>
        <w:t>weight</w:t>
      </w:r>
      <w:r w:rsidR="21C863CE">
        <w:rPr/>
        <w:t xml:space="preserve"> or cut</w:t>
      </w:r>
    </w:p>
    <w:p w:rsidR="141B0610" w:rsidP="141B0610" w:rsidRDefault="141B0610" w14:paraId="2742A66D" w14:textId="49630A68">
      <w:pPr>
        <w:pStyle w:val="Normal"/>
      </w:pPr>
      <w:r w:rsidR="141B0610">
        <w:rPr/>
        <w:t>The “Combined” method sequentially instantiates all the necessary methods of the class</w:t>
      </w:r>
    </w:p>
    <w:p w:rsidR="141B0610" w:rsidP="141B0610" w:rsidRDefault="141B0610" w14:paraId="488F485E" w14:textId="08AEF109">
      <w:pPr>
        <w:pStyle w:val="Normal"/>
      </w:pPr>
      <w:r w:rsidR="75ADAD8C">
        <w:rPr/>
        <w:t>The “Base” method places all the widgets on the GUI window and binds the self. Button to the “combined” method</w:t>
      </w:r>
    </w:p>
    <w:p w:rsidR="141B0610" w:rsidP="141B0610" w:rsidRDefault="141B0610" w14:paraId="504D0A09" w14:textId="15BB31A7">
      <w:pPr>
        <w:pStyle w:val="Normal"/>
      </w:pPr>
    </w:p>
    <w:p w:rsidR="141B0610" w:rsidP="141B0610" w:rsidRDefault="141B0610" w14:paraId="6B249B83" w14:textId="7B3E6E45">
      <w:pPr>
        <w:pStyle w:val="Heading2"/>
        <w:bidi w:val="0"/>
      </w:pPr>
      <w:bookmarkStart w:name="_Toc333661855" w:id="1775683290"/>
      <w:r w:rsidR="21C863CE">
        <w:rPr/>
        <w:t>Treeview</w:t>
      </w:r>
      <w:r w:rsidR="21C863CE">
        <w:rPr/>
        <w:t xml:space="preserve"> class</w:t>
      </w:r>
      <w:bookmarkEnd w:id="1775683290"/>
    </w:p>
    <w:p w:rsidR="141B0610" w:rsidP="141B0610" w:rsidRDefault="141B0610" w14:paraId="547B3AEF" w14:textId="6DE061A9">
      <w:pPr>
        <w:pStyle w:val="Normal"/>
      </w:pPr>
      <w:r>
        <w:drawing>
          <wp:inline wp14:editId="7755AFC9" wp14:anchorId="6CBB6E16">
            <wp:extent cx="4572000" cy="1085850"/>
            <wp:effectExtent l="0" t="0" r="0" b="0"/>
            <wp:docPr id="1340837021" name="" title=""/>
            <wp:cNvGraphicFramePr>
              <a:graphicFrameLocks noChangeAspect="1"/>
            </wp:cNvGraphicFramePr>
            <a:graphic>
              <a:graphicData uri="http://schemas.openxmlformats.org/drawingml/2006/picture">
                <pic:pic>
                  <pic:nvPicPr>
                    <pic:cNvPr id="0" name=""/>
                    <pic:cNvPicPr/>
                  </pic:nvPicPr>
                  <pic:blipFill>
                    <a:blip r:embed="R5bdc029d018e461f">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141B0610" w:rsidP="75ADAD8C" w:rsidRDefault="141B0610" w14:paraId="212B43D1" w14:textId="6FCE4DB6">
      <w:pPr>
        <w:pStyle w:val="Normal"/>
        <w:bidi w:val="0"/>
        <w:ind w:left="0"/>
        <w:rPr>
          <w:i w:val="1"/>
          <w:iCs w:val="1"/>
          <w:u w:val="none"/>
        </w:rPr>
      </w:pPr>
      <w:r w:rsidRPr="75ADAD8C" w:rsidR="75ADAD8C">
        <w:rPr>
          <w:i w:val="1"/>
          <w:iCs w:val="1"/>
          <w:u w:val="none"/>
        </w:rPr>
        <w:t>Initialises all necessary values</w:t>
      </w:r>
    </w:p>
    <w:p w:rsidR="141B0610" w:rsidP="75ADAD8C" w:rsidRDefault="141B0610" w14:paraId="25CFA869" w14:textId="240A2A88">
      <w:pPr>
        <w:pStyle w:val="Normal"/>
        <w:bidi w:val="0"/>
        <w:ind w:left="0"/>
        <w:rPr>
          <w:i w:val="1"/>
          <w:iCs w:val="1"/>
          <w:u w:val="none"/>
        </w:rPr>
      </w:pPr>
      <w:r w:rsidRPr="75ADAD8C" w:rsidR="75ADAD8C">
        <w:rPr>
          <w:i w:val="1"/>
          <w:iCs w:val="1"/>
          <w:u w:val="none"/>
        </w:rPr>
        <w:t>Saves column names of Exercise table into an array</w:t>
      </w:r>
    </w:p>
    <w:p w:rsidR="141B0610" w:rsidP="141B0610" w:rsidRDefault="141B0610" w14:paraId="0F746BFB" w14:textId="2951AE0E">
      <w:pPr>
        <w:pStyle w:val="Normal"/>
      </w:pPr>
      <w:r>
        <w:drawing>
          <wp:inline wp14:editId="705FE7CA" wp14:anchorId="115ED143">
            <wp:extent cx="6429383" cy="1352850"/>
            <wp:effectExtent l="0" t="0" r="0" b="0"/>
            <wp:docPr id="1038995010" name="" title=""/>
            <wp:cNvGraphicFramePr>
              <a:graphicFrameLocks noChangeAspect="1"/>
            </wp:cNvGraphicFramePr>
            <a:graphic>
              <a:graphicData uri="http://schemas.openxmlformats.org/drawingml/2006/picture">
                <pic:pic>
                  <pic:nvPicPr>
                    <pic:cNvPr id="0" name=""/>
                    <pic:cNvPicPr/>
                  </pic:nvPicPr>
                  <pic:blipFill>
                    <a:blip r:embed="R669a15986c9b412b">
                      <a:extLst>
                        <a:ext xmlns:a="http://schemas.openxmlformats.org/drawingml/2006/main" uri="{28A0092B-C50C-407E-A947-70E740481C1C}">
                          <a14:useLocalDpi val="0"/>
                        </a:ext>
                      </a:extLst>
                    </a:blip>
                    <a:stretch>
                      <a:fillRect/>
                    </a:stretch>
                  </pic:blipFill>
                  <pic:spPr>
                    <a:xfrm>
                      <a:off x="0" y="0"/>
                      <a:ext cx="6429383" cy="1352850"/>
                    </a:xfrm>
                    <a:prstGeom prst="rect">
                      <a:avLst/>
                    </a:prstGeom>
                  </pic:spPr>
                </pic:pic>
              </a:graphicData>
            </a:graphic>
          </wp:inline>
        </w:drawing>
      </w:r>
    </w:p>
    <w:p w:rsidR="141B0610" w:rsidP="141B0610" w:rsidRDefault="141B0610" w14:paraId="76122589" w14:textId="45B4AC43">
      <w:pPr>
        <w:pStyle w:val="Normal"/>
      </w:pPr>
    </w:p>
    <w:p w:rsidR="141B0610" w:rsidP="0FCF4945" w:rsidRDefault="141B0610" w14:paraId="40B07D65" w14:textId="5973042F">
      <w:pPr>
        <w:pStyle w:val="Normal"/>
        <w:bidi w:val="0"/>
        <w:ind w:left="0"/>
        <w:rPr>
          <w:i w:val="1"/>
          <w:iCs w:val="1"/>
        </w:rPr>
      </w:pPr>
      <w:r w:rsidRPr="0FCF4945" w:rsidR="0FCF4945">
        <w:rPr>
          <w:i w:val="1"/>
          <w:iCs w:val="1"/>
        </w:rPr>
        <w:t>The “</w:t>
      </w:r>
      <w:bookmarkStart w:name="_Int_unIPXi0Z" w:id="985235244"/>
      <w:r w:rsidRPr="0FCF4945" w:rsidR="0FCF4945">
        <w:rPr>
          <w:i w:val="1"/>
          <w:iCs w:val="1"/>
        </w:rPr>
        <w:t>Update_ID</w:t>
      </w:r>
      <w:bookmarkEnd w:id="985235244"/>
      <w:r w:rsidRPr="0FCF4945" w:rsidR="0FCF4945">
        <w:rPr>
          <w:i w:val="1"/>
          <w:iCs w:val="1"/>
        </w:rPr>
        <w:t xml:space="preserve">” very simply just re-writes all the ID values in the </w:t>
      </w:r>
      <w:r w:rsidRPr="0FCF4945" w:rsidR="0FCF4945">
        <w:rPr>
          <w:i w:val="1"/>
          <w:iCs w:val="1"/>
        </w:rPr>
        <w:t>Treeview</w:t>
      </w:r>
      <w:r w:rsidRPr="0FCF4945" w:rsidR="0FCF4945">
        <w:rPr>
          <w:i w:val="1"/>
          <w:iCs w:val="1"/>
        </w:rPr>
        <w:t xml:space="preserve"> sequentially</w:t>
      </w:r>
    </w:p>
    <w:p w:rsidR="75ADAD8C" w:rsidP="75ADAD8C" w:rsidRDefault="75ADAD8C" w14:paraId="27C58B60" w14:textId="2BCFB949">
      <w:pPr>
        <w:pStyle w:val="Normal"/>
        <w:bidi w:val="0"/>
        <w:ind w:left="0"/>
        <w:rPr>
          <w:i w:val="1"/>
          <w:iCs w:val="1"/>
        </w:rPr>
      </w:pPr>
    </w:p>
    <w:p w:rsidR="141B0610" w:rsidP="75ADAD8C" w:rsidRDefault="141B0610" w14:paraId="0568436B" w14:textId="19A1A38F">
      <w:pPr>
        <w:pStyle w:val="Normal"/>
        <w:bidi w:val="0"/>
        <w:ind w:left="0"/>
        <w:rPr>
          <w:i w:val="1"/>
          <w:iCs w:val="1"/>
        </w:rPr>
      </w:pPr>
      <w:r w:rsidRPr="75ADAD8C" w:rsidR="75ADAD8C">
        <w:rPr>
          <w:i w:val="1"/>
          <w:iCs w:val="1"/>
        </w:rPr>
        <w:t xml:space="preserve">The use of it becomes clearer </w:t>
      </w:r>
      <w:r w:rsidRPr="75ADAD8C" w:rsidR="75ADAD8C">
        <w:rPr>
          <w:i w:val="1"/>
          <w:iCs w:val="1"/>
        </w:rPr>
        <w:t>later</w:t>
      </w:r>
      <w:r w:rsidRPr="75ADAD8C" w:rsidR="75ADAD8C">
        <w:rPr>
          <w:i w:val="1"/>
          <w:iCs w:val="1"/>
        </w:rPr>
        <w:t xml:space="preserve"> in the class</w:t>
      </w:r>
    </w:p>
    <w:p w:rsidR="141B0610" w:rsidP="141B0610" w:rsidRDefault="141B0610" w14:paraId="5A701254" w14:textId="1002F533">
      <w:pPr>
        <w:pStyle w:val="Normal"/>
      </w:pPr>
      <w:r>
        <w:drawing>
          <wp:inline wp14:editId="0FEEC813" wp14:anchorId="041F781A">
            <wp:extent cx="6461741" cy="2638544"/>
            <wp:effectExtent l="0" t="0" r="0" b="0"/>
            <wp:docPr id="1076279441" name="" title=""/>
            <wp:cNvGraphicFramePr>
              <a:graphicFrameLocks noChangeAspect="1"/>
            </wp:cNvGraphicFramePr>
            <a:graphic>
              <a:graphicData uri="http://schemas.openxmlformats.org/drawingml/2006/picture">
                <pic:pic>
                  <pic:nvPicPr>
                    <pic:cNvPr id="0" name=""/>
                    <pic:cNvPicPr/>
                  </pic:nvPicPr>
                  <pic:blipFill>
                    <a:blip r:embed="Rd434d18d172f4732">
                      <a:extLst>
                        <a:ext xmlns:a="http://schemas.openxmlformats.org/drawingml/2006/main" uri="{28A0092B-C50C-407E-A947-70E740481C1C}">
                          <a14:useLocalDpi val="0"/>
                        </a:ext>
                      </a:extLst>
                    </a:blip>
                    <a:stretch>
                      <a:fillRect/>
                    </a:stretch>
                  </pic:blipFill>
                  <pic:spPr>
                    <a:xfrm>
                      <a:off x="0" y="0"/>
                      <a:ext cx="6461741" cy="2638544"/>
                    </a:xfrm>
                    <a:prstGeom prst="rect">
                      <a:avLst/>
                    </a:prstGeom>
                  </pic:spPr>
                </pic:pic>
              </a:graphicData>
            </a:graphic>
          </wp:inline>
        </w:drawing>
      </w:r>
    </w:p>
    <w:p w:rsidR="141B0610" w:rsidP="141B0610" w:rsidRDefault="141B0610" w14:paraId="06742F6A" w14:textId="6FF40DA7">
      <w:pPr>
        <w:pStyle w:val="Normal"/>
      </w:pPr>
      <w:r>
        <w:drawing>
          <wp:inline wp14:editId="3AC45F36" wp14:anchorId="3C8C9E6F">
            <wp:extent cx="6487628" cy="2203090"/>
            <wp:effectExtent l="0" t="0" r="0" b="0"/>
            <wp:docPr id="1822598479" name="" title=""/>
            <wp:cNvGraphicFramePr>
              <a:graphicFrameLocks noChangeAspect="1"/>
            </wp:cNvGraphicFramePr>
            <a:graphic>
              <a:graphicData uri="http://schemas.openxmlformats.org/drawingml/2006/picture">
                <pic:pic>
                  <pic:nvPicPr>
                    <pic:cNvPr id="0" name=""/>
                    <pic:cNvPicPr/>
                  </pic:nvPicPr>
                  <pic:blipFill>
                    <a:blip r:embed="R757805b6efd64275">
                      <a:extLst>
                        <a:ext xmlns:a="http://schemas.openxmlformats.org/drawingml/2006/main" uri="{28A0092B-C50C-407E-A947-70E740481C1C}">
                          <a14:useLocalDpi val="0"/>
                        </a:ext>
                      </a:extLst>
                    </a:blip>
                    <a:stretch>
                      <a:fillRect/>
                    </a:stretch>
                  </pic:blipFill>
                  <pic:spPr>
                    <a:xfrm>
                      <a:off x="0" y="0"/>
                      <a:ext cx="6487628" cy="2203090"/>
                    </a:xfrm>
                    <a:prstGeom prst="rect">
                      <a:avLst/>
                    </a:prstGeom>
                  </pic:spPr>
                </pic:pic>
              </a:graphicData>
            </a:graphic>
          </wp:inline>
        </w:drawing>
      </w:r>
    </w:p>
    <w:p w:rsidR="141B0610" w:rsidP="75ADAD8C" w:rsidRDefault="141B0610" w14:paraId="5ACED4D1" w14:textId="7179E150">
      <w:pPr>
        <w:pStyle w:val="Normal"/>
        <w:bidi w:val="0"/>
        <w:ind w:left="0"/>
        <w:rPr>
          <w:i w:val="1"/>
          <w:iCs w:val="1"/>
        </w:rPr>
      </w:pPr>
      <w:r w:rsidRPr="75ADAD8C" w:rsidR="75ADAD8C">
        <w:rPr>
          <w:i w:val="1"/>
          <w:iCs w:val="1"/>
        </w:rPr>
        <w:t xml:space="preserve">This creates the </w:t>
      </w:r>
      <w:r w:rsidRPr="75ADAD8C" w:rsidR="75ADAD8C">
        <w:rPr>
          <w:i w:val="1"/>
          <w:iCs w:val="1"/>
        </w:rPr>
        <w:t>Treeview</w:t>
      </w:r>
    </w:p>
    <w:p w:rsidR="75ADAD8C" w:rsidP="75ADAD8C" w:rsidRDefault="75ADAD8C" w14:paraId="5F929E20" w14:textId="4F4F429E">
      <w:pPr>
        <w:pStyle w:val="Normal"/>
        <w:bidi w:val="0"/>
        <w:ind w:left="0"/>
        <w:rPr>
          <w:i w:val="1"/>
          <w:iCs w:val="1"/>
        </w:rPr>
      </w:pPr>
    </w:p>
    <w:p w:rsidR="141B0610" w:rsidP="75ADAD8C" w:rsidRDefault="141B0610" w14:paraId="4287F85C" w14:textId="2E399354">
      <w:pPr>
        <w:pStyle w:val="Normal"/>
        <w:bidi w:val="0"/>
        <w:ind w:left="0"/>
        <w:rPr>
          <w:i w:val="1"/>
          <w:iCs w:val="1"/>
        </w:rPr>
      </w:pPr>
      <w:r w:rsidRPr="75ADAD8C" w:rsidR="75ADAD8C">
        <w:rPr>
          <w:i w:val="1"/>
          <w:iCs w:val="1"/>
        </w:rPr>
        <w:t>It loops through the column names and assigns them as headers</w:t>
      </w:r>
    </w:p>
    <w:p w:rsidR="75ADAD8C" w:rsidP="75ADAD8C" w:rsidRDefault="75ADAD8C" w14:paraId="7488D437" w14:textId="3D6B612A">
      <w:pPr>
        <w:pStyle w:val="Normal"/>
        <w:bidi w:val="0"/>
        <w:ind w:left="0"/>
        <w:rPr>
          <w:i w:val="1"/>
          <w:iCs w:val="1"/>
        </w:rPr>
      </w:pPr>
    </w:p>
    <w:p w:rsidR="141B0610" w:rsidP="75ADAD8C" w:rsidRDefault="141B0610" w14:paraId="42DC1266" w14:textId="2D8E95D2">
      <w:pPr>
        <w:pStyle w:val="Normal"/>
        <w:bidi w:val="0"/>
        <w:ind w:left="0"/>
        <w:rPr>
          <w:i w:val="1"/>
          <w:iCs w:val="1"/>
        </w:rPr>
      </w:pPr>
      <w:r w:rsidRPr="75ADAD8C" w:rsidR="75ADAD8C">
        <w:rPr>
          <w:i w:val="1"/>
          <w:iCs w:val="1"/>
        </w:rPr>
        <w:t>It loops through the exercises and each exercises different characters are saved to a repeatedly emptying tuple list called “v”</w:t>
      </w:r>
    </w:p>
    <w:p w:rsidR="141B0610" w:rsidP="141B0610" w:rsidRDefault="141B0610" w14:paraId="41473DE1" w14:textId="5D7D6CCB">
      <w:pPr>
        <w:pStyle w:val="Normal"/>
      </w:pPr>
      <w:r>
        <w:drawing>
          <wp:inline wp14:editId="47C188AF" wp14:anchorId="7D5AAE29">
            <wp:extent cx="4572000" cy="1219200"/>
            <wp:effectExtent l="0" t="0" r="0" b="0"/>
            <wp:docPr id="1253926516" name="" title=""/>
            <wp:cNvGraphicFramePr>
              <a:graphicFrameLocks noChangeAspect="1"/>
            </wp:cNvGraphicFramePr>
            <a:graphic>
              <a:graphicData uri="http://schemas.openxmlformats.org/drawingml/2006/picture">
                <pic:pic>
                  <pic:nvPicPr>
                    <pic:cNvPr id="0" name=""/>
                    <pic:cNvPicPr/>
                  </pic:nvPicPr>
                  <pic:blipFill>
                    <a:blip r:embed="R9147716a5a3c49e1">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141B0610" w:rsidP="21C863CE" w:rsidRDefault="141B0610" w14:paraId="1CA55C69" w14:textId="363EE331">
      <w:pPr>
        <w:pStyle w:val="Normal"/>
        <w:bidi w:val="0"/>
        <w:ind w:left="0"/>
        <w:rPr>
          <w:i w:val="1"/>
          <w:iCs w:val="1"/>
        </w:rPr>
      </w:pPr>
      <w:r w:rsidRPr="21C863CE" w:rsidR="21C863CE">
        <w:rPr>
          <w:i w:val="1"/>
          <w:iCs w:val="1"/>
        </w:rPr>
        <w:t>The “</w:t>
      </w:r>
      <w:r w:rsidRPr="21C863CE" w:rsidR="21C863CE">
        <w:rPr>
          <w:i w:val="1"/>
          <w:iCs w:val="1"/>
        </w:rPr>
        <w:t>Update_row_colours</w:t>
      </w:r>
      <w:r w:rsidRPr="21C863CE" w:rsidR="21C863CE">
        <w:rPr>
          <w:i w:val="1"/>
          <w:iCs w:val="1"/>
        </w:rPr>
        <w:t xml:space="preserve">” loops through all the </w:t>
      </w:r>
      <w:r w:rsidRPr="21C863CE" w:rsidR="21C863CE">
        <w:rPr>
          <w:i w:val="1"/>
          <w:iCs w:val="1"/>
        </w:rPr>
        <w:t>Treeview’</w:t>
      </w:r>
      <w:r w:rsidRPr="21C863CE" w:rsidR="21C863CE">
        <w:rPr>
          <w:i w:val="1"/>
          <w:iCs w:val="1"/>
        </w:rPr>
        <w:t>s</w:t>
      </w:r>
      <w:r w:rsidRPr="21C863CE" w:rsidR="21C863CE">
        <w:rPr>
          <w:i w:val="1"/>
          <w:iCs w:val="1"/>
        </w:rPr>
        <w:t xml:space="preserve"> “children” which just means all the records and assigns them alternating tags again to keep the striped colour scheme consistent</w:t>
      </w:r>
    </w:p>
    <w:p w:rsidR="75ADAD8C" w:rsidP="75ADAD8C" w:rsidRDefault="75ADAD8C" w14:paraId="13863312" w14:textId="726D1C5B">
      <w:pPr>
        <w:pStyle w:val="Normal"/>
        <w:bidi w:val="0"/>
        <w:ind w:left="0"/>
        <w:rPr>
          <w:i w:val="1"/>
          <w:iCs w:val="1"/>
        </w:rPr>
      </w:pPr>
    </w:p>
    <w:p w:rsidR="141B0610" w:rsidP="75ADAD8C" w:rsidRDefault="141B0610" w14:paraId="6F08FD29" w14:textId="5D37D405">
      <w:pPr>
        <w:pStyle w:val="Normal"/>
        <w:ind w:left="0"/>
        <w:rPr>
          <w:i w:val="1"/>
          <w:iCs w:val="1"/>
        </w:rPr>
      </w:pPr>
      <w:r w:rsidRPr="75ADAD8C" w:rsidR="75ADAD8C">
        <w:rPr>
          <w:i w:val="1"/>
          <w:iCs w:val="1"/>
        </w:rPr>
        <w:t xml:space="preserve">The “Search” method searches for a specific exercise record. It lowercases the query and finds all the exercises that </w:t>
      </w:r>
      <w:r w:rsidRPr="75ADAD8C" w:rsidR="75ADAD8C">
        <w:rPr>
          <w:i w:val="1"/>
          <w:iCs w:val="1"/>
        </w:rPr>
        <w:t>contain</w:t>
      </w:r>
      <w:r w:rsidRPr="75ADAD8C" w:rsidR="75ADAD8C">
        <w:rPr>
          <w:i w:val="1"/>
          <w:iCs w:val="1"/>
        </w:rPr>
        <w:t xml:space="preserve"> the query so if the exercise name is incomplete when searched for the exercise is still able to be </w:t>
      </w:r>
      <w:r w:rsidRPr="75ADAD8C" w:rsidR="75ADAD8C">
        <w:rPr>
          <w:i w:val="1"/>
          <w:iCs w:val="1"/>
        </w:rPr>
        <w:t>found</w:t>
      </w:r>
    </w:p>
    <w:p w:rsidR="141B0610" w:rsidP="141B0610" w:rsidRDefault="141B0610" w14:paraId="248DDEF4" w14:textId="23034DAC">
      <w:pPr>
        <w:pStyle w:val="Normal"/>
      </w:pPr>
      <w:r>
        <w:drawing>
          <wp:inline wp14:editId="5B9F10FE" wp14:anchorId="734A1C9D">
            <wp:extent cx="4572000" cy="1400175"/>
            <wp:effectExtent l="0" t="0" r="0" b="0"/>
            <wp:docPr id="1010673631" name="" title=""/>
            <wp:cNvGraphicFramePr>
              <a:graphicFrameLocks noChangeAspect="1"/>
            </wp:cNvGraphicFramePr>
            <a:graphic>
              <a:graphicData uri="http://schemas.openxmlformats.org/drawingml/2006/picture">
                <pic:pic>
                  <pic:nvPicPr>
                    <pic:cNvPr id="0" name=""/>
                    <pic:cNvPicPr/>
                  </pic:nvPicPr>
                  <pic:blipFill>
                    <a:blip r:embed="Rd51f7ce8cd2a4e73">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w:rsidR="141B0610" w:rsidP="141B0610" w:rsidRDefault="141B0610" w14:paraId="6ADA11EF" w14:textId="6792A298">
      <w:pPr>
        <w:pStyle w:val="Normal"/>
      </w:pPr>
      <w:r w:rsidR="141B0610">
        <w:rPr/>
        <w:t>This adds functionality to the treeview</w:t>
      </w:r>
    </w:p>
    <w:p w:rsidR="141B0610" w:rsidP="141B0610" w:rsidRDefault="141B0610" w14:paraId="781242D0" w14:textId="435C3F81">
      <w:pPr>
        <w:pStyle w:val="Normal"/>
      </w:pPr>
      <w:r w:rsidR="141B0610">
        <w:rPr/>
        <w:t>The user can move records up or down</w:t>
      </w:r>
    </w:p>
    <w:p w:rsidR="141B0610" w:rsidP="141B0610" w:rsidRDefault="141B0610" w14:paraId="08A88E27" w14:textId="6BC2BAE0">
      <w:pPr>
        <w:pStyle w:val="Normal"/>
      </w:pPr>
      <w:r w:rsidR="141B0610">
        <w:rPr/>
        <w:t>The user can clear the entry boxes</w:t>
      </w:r>
    </w:p>
    <w:p w:rsidR="141B0610" w:rsidP="141B0610" w:rsidRDefault="141B0610" w14:paraId="18D3CF58" w14:textId="66BF3535">
      <w:pPr>
        <w:pStyle w:val="Normal"/>
      </w:pPr>
      <w:r w:rsidR="141B0610">
        <w:rPr/>
        <w:t>The user can delete records</w:t>
      </w:r>
    </w:p>
    <w:p w:rsidR="141B0610" w:rsidP="141B0610" w:rsidRDefault="141B0610" w14:paraId="5688490F" w14:textId="233D3DFD">
      <w:pPr>
        <w:pStyle w:val="Normal"/>
      </w:pPr>
      <w:r>
        <w:drawing>
          <wp:inline wp14:editId="7F726DED" wp14:anchorId="573857AD">
            <wp:extent cx="4572000" cy="2057400"/>
            <wp:effectExtent l="0" t="0" r="0" b="0"/>
            <wp:docPr id="1061160592" name="" title=""/>
            <wp:cNvGraphicFramePr>
              <a:graphicFrameLocks noChangeAspect="1"/>
            </wp:cNvGraphicFramePr>
            <a:graphic>
              <a:graphicData uri="http://schemas.openxmlformats.org/drawingml/2006/picture">
                <pic:pic>
                  <pic:nvPicPr>
                    <pic:cNvPr id="0" name=""/>
                    <pic:cNvPicPr/>
                  </pic:nvPicPr>
                  <pic:blipFill>
                    <a:blip r:embed="Ra55e6f1ff2a9469d">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141B0610" w:rsidP="75ADAD8C" w:rsidRDefault="141B0610" w14:paraId="15911914" w14:textId="3566699D">
      <w:pPr>
        <w:pStyle w:val="Normal"/>
        <w:bidi w:val="0"/>
        <w:ind w:left="0"/>
        <w:rPr>
          <w:i w:val="1"/>
          <w:iCs w:val="1"/>
        </w:rPr>
      </w:pPr>
      <w:r w:rsidRPr="75ADAD8C" w:rsidR="75ADAD8C">
        <w:rPr>
          <w:i w:val="1"/>
          <w:iCs w:val="1"/>
        </w:rPr>
        <w:t xml:space="preserve">This one updates the database and the </w:t>
      </w:r>
      <w:r w:rsidRPr="75ADAD8C" w:rsidR="75ADAD8C">
        <w:rPr>
          <w:i w:val="1"/>
          <w:iCs w:val="1"/>
        </w:rPr>
        <w:t>Treeview</w:t>
      </w:r>
      <w:r w:rsidRPr="75ADAD8C" w:rsidR="75ADAD8C">
        <w:rPr>
          <w:i w:val="1"/>
          <w:iCs w:val="1"/>
        </w:rPr>
        <w:t xml:space="preserve"> when the user changes a certain characteristic about a record</w:t>
      </w:r>
    </w:p>
    <w:p w:rsidR="141B0610" w:rsidP="141B0610" w:rsidRDefault="141B0610" w14:paraId="7812F771" w14:textId="735FE802">
      <w:pPr>
        <w:pStyle w:val="Normal"/>
      </w:pPr>
      <w:r>
        <w:drawing>
          <wp:inline wp14:editId="4DBCEB0E" wp14:anchorId="1342B904">
            <wp:extent cx="4572000" cy="1504950"/>
            <wp:effectExtent l="0" t="0" r="0" b="0"/>
            <wp:docPr id="604417645" name="" title=""/>
            <wp:cNvGraphicFramePr>
              <a:graphicFrameLocks noChangeAspect="1"/>
            </wp:cNvGraphicFramePr>
            <a:graphic>
              <a:graphicData uri="http://schemas.openxmlformats.org/drawingml/2006/picture">
                <pic:pic>
                  <pic:nvPicPr>
                    <pic:cNvPr id="0" name=""/>
                    <pic:cNvPicPr/>
                  </pic:nvPicPr>
                  <pic:blipFill>
                    <a:blip r:embed="R18c5cf64f340442a">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141B0610" w:rsidP="75ADAD8C" w:rsidRDefault="141B0610" w14:paraId="30D29614" w14:textId="7CE3B10C">
      <w:pPr>
        <w:pStyle w:val="Normal"/>
        <w:bidi w:val="0"/>
        <w:ind w:left="0"/>
        <w:rPr>
          <w:i w:val="1"/>
          <w:iCs w:val="1"/>
        </w:rPr>
      </w:pPr>
      <w:r w:rsidRPr="75ADAD8C" w:rsidR="75ADAD8C">
        <w:rPr>
          <w:i w:val="1"/>
          <w:iCs w:val="1"/>
        </w:rPr>
        <w:t xml:space="preserve">The “Add” method allows a user to add an exercise. If they </w:t>
      </w:r>
      <w:r w:rsidRPr="75ADAD8C" w:rsidR="75ADAD8C">
        <w:rPr>
          <w:i w:val="1"/>
          <w:iCs w:val="1"/>
        </w:rPr>
        <w:t>don’t</w:t>
      </w:r>
      <w:r w:rsidRPr="75ADAD8C" w:rsidR="75ADAD8C">
        <w:rPr>
          <w:i w:val="1"/>
          <w:iCs w:val="1"/>
        </w:rPr>
        <w:t xml:space="preserve"> select where they want the exercise to be added it simply adds at the bottom of the </w:t>
      </w:r>
      <w:r w:rsidRPr="75ADAD8C" w:rsidR="75ADAD8C">
        <w:rPr>
          <w:i w:val="1"/>
          <w:iCs w:val="1"/>
        </w:rPr>
        <w:t>Treeview</w:t>
      </w:r>
      <w:r w:rsidRPr="75ADAD8C" w:rsidR="75ADAD8C">
        <w:rPr>
          <w:i w:val="1"/>
          <w:iCs w:val="1"/>
        </w:rPr>
        <w:t>. If the user selects a certain record, it inserts the new record underneath that one</w:t>
      </w:r>
    </w:p>
    <w:p w:rsidR="141B0610" w:rsidP="141B0610" w:rsidRDefault="141B0610" w14:paraId="459A971C" w14:textId="291C59E8">
      <w:pPr>
        <w:pStyle w:val="Normal"/>
      </w:pPr>
      <w:r>
        <w:drawing>
          <wp:inline wp14:editId="01E638B8" wp14:anchorId="67615F58">
            <wp:extent cx="4572000" cy="1838325"/>
            <wp:effectExtent l="0" t="0" r="0" b="0"/>
            <wp:docPr id="607164215" name="" title=""/>
            <wp:cNvGraphicFramePr>
              <a:graphicFrameLocks noChangeAspect="1"/>
            </wp:cNvGraphicFramePr>
            <a:graphic>
              <a:graphicData uri="http://schemas.openxmlformats.org/drawingml/2006/picture">
                <pic:pic>
                  <pic:nvPicPr>
                    <pic:cNvPr id="0" name=""/>
                    <pic:cNvPicPr/>
                  </pic:nvPicPr>
                  <pic:blipFill>
                    <a:blip r:embed="Rb29409d1fe894dfb">
                      <a:extLst>
                        <a:ext xmlns:a="http://schemas.openxmlformats.org/drawingml/2006/main" uri="{28A0092B-C50C-407E-A947-70E740481C1C}">
                          <a14:useLocalDpi val="0"/>
                        </a:ext>
                      </a:extLst>
                    </a:blip>
                    <a:stretch>
                      <a:fillRect/>
                    </a:stretch>
                  </pic:blipFill>
                  <pic:spPr>
                    <a:xfrm>
                      <a:off x="0" y="0"/>
                      <a:ext cx="4572000" cy="1838325"/>
                    </a:xfrm>
                    <a:prstGeom prst="rect">
                      <a:avLst/>
                    </a:prstGeom>
                  </pic:spPr>
                </pic:pic>
              </a:graphicData>
            </a:graphic>
          </wp:inline>
        </w:drawing>
      </w:r>
    </w:p>
    <w:p w:rsidR="141B0610" w:rsidP="21C863CE" w:rsidRDefault="141B0610" w14:paraId="2D8F3586" w14:textId="30A993A5">
      <w:pPr>
        <w:pStyle w:val="Normal"/>
        <w:bidi w:val="0"/>
        <w:ind w:left="0"/>
        <w:rPr>
          <w:i w:val="1"/>
          <w:iCs w:val="1"/>
        </w:rPr>
      </w:pPr>
      <w:r w:rsidRPr="21C863CE" w:rsidR="21C863CE">
        <w:rPr>
          <w:i w:val="1"/>
          <w:iCs w:val="1"/>
        </w:rPr>
        <w:t xml:space="preserve">This dynamically places the entry boxes under the </w:t>
      </w:r>
      <w:r w:rsidRPr="21C863CE" w:rsidR="21C863CE">
        <w:rPr>
          <w:i w:val="1"/>
          <w:iCs w:val="1"/>
        </w:rPr>
        <w:t>Treeview</w:t>
      </w:r>
      <w:r w:rsidRPr="21C863CE" w:rsidR="21C863CE">
        <w:rPr>
          <w:i w:val="1"/>
          <w:iCs w:val="1"/>
        </w:rPr>
        <w:t xml:space="preserve"> to allow the user to edit records</w:t>
      </w:r>
    </w:p>
    <w:p w:rsidR="141B0610" w:rsidP="141B0610" w:rsidRDefault="141B0610" w14:paraId="3B4C7692" w14:textId="2B79A5BA">
      <w:pPr>
        <w:pStyle w:val="Normal"/>
      </w:pPr>
      <w:r>
        <w:drawing>
          <wp:inline wp14:editId="4EBE7553" wp14:anchorId="5E4E3410">
            <wp:extent cx="4572000" cy="1323975"/>
            <wp:effectExtent l="0" t="0" r="0" b="0"/>
            <wp:docPr id="849252255" name="" title=""/>
            <wp:cNvGraphicFramePr>
              <a:graphicFrameLocks noChangeAspect="1"/>
            </wp:cNvGraphicFramePr>
            <a:graphic>
              <a:graphicData uri="http://schemas.openxmlformats.org/drawingml/2006/picture">
                <pic:pic>
                  <pic:nvPicPr>
                    <pic:cNvPr id="0" name=""/>
                    <pic:cNvPicPr/>
                  </pic:nvPicPr>
                  <pic:blipFill>
                    <a:blip r:embed="Rbd3722cf60294033">
                      <a:extLst>
                        <a:ext xmlns:a="http://schemas.openxmlformats.org/drawingml/2006/main" uri="{28A0092B-C50C-407E-A947-70E740481C1C}">
                          <a14:useLocalDpi val="0"/>
                        </a:ext>
                      </a:extLst>
                    </a:blip>
                    <a:stretch>
                      <a:fillRect/>
                    </a:stretch>
                  </pic:blipFill>
                  <pic:spPr>
                    <a:xfrm>
                      <a:off x="0" y="0"/>
                      <a:ext cx="4572000" cy="1323975"/>
                    </a:xfrm>
                    <a:prstGeom prst="rect">
                      <a:avLst/>
                    </a:prstGeom>
                  </pic:spPr>
                </pic:pic>
              </a:graphicData>
            </a:graphic>
          </wp:inline>
        </w:drawing>
      </w:r>
    </w:p>
    <w:p w:rsidR="141B0610" w:rsidP="75ADAD8C" w:rsidRDefault="141B0610" w14:paraId="0CE586BC" w14:textId="2F1FDC94">
      <w:pPr>
        <w:pStyle w:val="Normal"/>
        <w:bidi w:val="0"/>
        <w:ind w:left="0"/>
        <w:rPr>
          <w:i w:val="1"/>
          <w:iCs w:val="1"/>
        </w:rPr>
      </w:pPr>
      <w:r w:rsidRPr="75ADAD8C" w:rsidR="75ADAD8C">
        <w:rPr>
          <w:i w:val="1"/>
          <w:iCs w:val="1"/>
        </w:rPr>
        <w:t xml:space="preserve">This places all the functionality widgets directly beneath the </w:t>
      </w:r>
      <w:r w:rsidRPr="75ADAD8C" w:rsidR="75ADAD8C">
        <w:rPr>
          <w:i w:val="1"/>
          <w:iCs w:val="1"/>
        </w:rPr>
        <w:t>Treeview</w:t>
      </w:r>
      <w:r w:rsidRPr="75ADAD8C" w:rsidR="75ADAD8C">
        <w:rPr>
          <w:i w:val="1"/>
          <w:iCs w:val="1"/>
        </w:rPr>
        <w:t xml:space="preserve"> and binds the selecting of a record to </w:t>
      </w:r>
      <w:r w:rsidRPr="75ADAD8C" w:rsidR="75ADAD8C">
        <w:rPr>
          <w:i w:val="1"/>
          <w:iCs w:val="1"/>
        </w:rPr>
        <w:t>self. Record</w:t>
      </w:r>
      <w:r w:rsidRPr="75ADAD8C" w:rsidR="75ADAD8C">
        <w:rPr>
          <w:i w:val="1"/>
          <w:iCs w:val="1"/>
        </w:rPr>
        <w:t xml:space="preserve"> method.</w:t>
      </w:r>
    </w:p>
    <w:p w:rsidR="141B0610" w:rsidP="34A4242A" w:rsidRDefault="141B0610" w14:paraId="7A07582F" w14:textId="3A3B5864">
      <w:pPr>
        <w:pStyle w:val="Heading2"/>
      </w:pPr>
      <w:bookmarkStart w:name="_Toc961984391" w:id="1248987958"/>
      <w:r w:rsidR="21C863CE">
        <w:rPr/>
        <w:t>Graphing</w:t>
      </w:r>
      <w:bookmarkEnd w:id="1248987958"/>
    </w:p>
    <w:p w:rsidR="34A4242A" w:rsidP="34A4242A" w:rsidRDefault="34A4242A" w14:paraId="3C745F02" w14:textId="0A5CF6F0">
      <w:pPr>
        <w:pStyle w:val="Normal"/>
        <w:bidi w:val="0"/>
      </w:pPr>
    </w:p>
    <w:p w:rsidR="34A4242A" w:rsidP="34A4242A" w:rsidRDefault="34A4242A" w14:paraId="1ACAA149" w14:textId="4865C04C">
      <w:pPr>
        <w:pStyle w:val="Normal"/>
      </w:pPr>
      <w:r>
        <w:drawing>
          <wp:inline wp14:editId="68E69AEE" wp14:anchorId="1D97BA1B">
            <wp:extent cx="6391275" cy="3102432"/>
            <wp:effectExtent l="0" t="0" r="0" b="0"/>
            <wp:docPr id="2137143067" name="" title=""/>
            <wp:cNvGraphicFramePr>
              <a:graphicFrameLocks noChangeAspect="1"/>
            </wp:cNvGraphicFramePr>
            <a:graphic>
              <a:graphicData uri="http://schemas.openxmlformats.org/drawingml/2006/picture">
                <pic:pic>
                  <pic:nvPicPr>
                    <pic:cNvPr id="0" name=""/>
                    <pic:cNvPicPr/>
                  </pic:nvPicPr>
                  <pic:blipFill>
                    <a:blip r:embed="Re4acf2b03da3475b">
                      <a:extLst>
                        <a:ext xmlns:a="http://schemas.openxmlformats.org/drawingml/2006/main" uri="{28A0092B-C50C-407E-A947-70E740481C1C}">
                          <a14:useLocalDpi val="0"/>
                        </a:ext>
                      </a:extLst>
                    </a:blip>
                    <a:stretch>
                      <a:fillRect/>
                    </a:stretch>
                  </pic:blipFill>
                  <pic:spPr>
                    <a:xfrm>
                      <a:off x="0" y="0"/>
                      <a:ext cx="6391275" cy="3102432"/>
                    </a:xfrm>
                    <a:prstGeom prst="rect">
                      <a:avLst/>
                    </a:prstGeom>
                  </pic:spPr>
                </pic:pic>
              </a:graphicData>
            </a:graphic>
          </wp:inline>
        </w:drawing>
      </w:r>
    </w:p>
    <w:p w:rsidR="34A4242A" w:rsidP="75ADAD8C" w:rsidRDefault="34A4242A" w14:paraId="40613D8A" w14:textId="44FD4D66">
      <w:pPr>
        <w:pStyle w:val="Normal"/>
        <w:bidi w:val="0"/>
        <w:ind w:left="0"/>
        <w:rPr>
          <w:i w:val="1"/>
          <w:iCs w:val="1"/>
        </w:rPr>
      </w:pPr>
      <w:r w:rsidRPr="75ADAD8C" w:rsidR="75ADAD8C">
        <w:rPr>
          <w:i w:val="1"/>
          <w:iCs w:val="1"/>
        </w:rPr>
        <w:t xml:space="preserve">The constructor </w:t>
      </w:r>
      <w:r w:rsidRPr="75ADAD8C" w:rsidR="75ADAD8C">
        <w:rPr>
          <w:i w:val="1"/>
          <w:iCs w:val="1"/>
        </w:rPr>
        <w:t>initialises</w:t>
      </w:r>
      <w:r w:rsidRPr="75ADAD8C" w:rsidR="75ADAD8C">
        <w:rPr>
          <w:i w:val="1"/>
          <w:iCs w:val="1"/>
        </w:rPr>
        <w:t xml:space="preserve"> everything</w:t>
      </w:r>
    </w:p>
    <w:p w:rsidR="75ADAD8C" w:rsidP="75ADAD8C" w:rsidRDefault="75ADAD8C" w14:paraId="0B3638FB" w14:textId="5266538B">
      <w:pPr>
        <w:pStyle w:val="Normal"/>
        <w:bidi w:val="0"/>
        <w:ind w:left="0"/>
        <w:rPr>
          <w:i w:val="1"/>
          <w:iCs w:val="1"/>
        </w:rPr>
      </w:pPr>
    </w:p>
    <w:p w:rsidR="34A4242A" w:rsidP="75ADAD8C" w:rsidRDefault="34A4242A" w14:paraId="52D61BA1" w14:textId="65DD36D0">
      <w:pPr>
        <w:pStyle w:val="Normal"/>
        <w:bidi w:val="0"/>
        <w:ind w:left="0"/>
        <w:rPr>
          <w:i w:val="1"/>
          <w:iCs w:val="1"/>
        </w:rPr>
      </w:pPr>
      <w:r w:rsidRPr="75ADAD8C" w:rsidR="75ADAD8C">
        <w:rPr>
          <w:i w:val="1"/>
          <w:iCs w:val="1"/>
        </w:rPr>
        <w:t xml:space="preserve">The draw method draws a horizontal bar chart </w:t>
      </w:r>
    </w:p>
    <w:p w:rsidR="34A4242A" w:rsidP="75ADAD8C" w:rsidRDefault="34A4242A" w14:paraId="3CFB2F40" w14:textId="2EBBFFFD">
      <w:pPr>
        <w:pStyle w:val="Normal"/>
        <w:bidi w:val="0"/>
        <w:ind w:left="0"/>
        <w:rPr>
          <w:i w:val="1"/>
          <w:iCs w:val="1"/>
        </w:rPr>
      </w:pPr>
      <w:r w:rsidRPr="75ADAD8C" w:rsidR="75ADAD8C">
        <w:rPr>
          <w:i w:val="1"/>
          <w:iCs w:val="1"/>
        </w:rPr>
        <w:t xml:space="preserve">It takes 4 inputs, the values its plotting, the categories </w:t>
      </w:r>
      <w:r w:rsidRPr="75ADAD8C" w:rsidR="75ADAD8C">
        <w:rPr>
          <w:i w:val="1"/>
          <w:iCs w:val="1"/>
        </w:rPr>
        <w:t>it’s</w:t>
      </w:r>
      <w:r w:rsidRPr="75ADAD8C" w:rsidR="75ADAD8C">
        <w:rPr>
          <w:i w:val="1"/>
          <w:iCs w:val="1"/>
        </w:rPr>
        <w:t xml:space="preserve"> plotting, the name of the x axis and the name of the y axis. [In this case the y axis acts as the conventional x axis as is known by most due to it being a horizontal bar graph.]</w:t>
      </w:r>
    </w:p>
    <w:p w:rsidR="34A4242A" w:rsidP="34A4242A" w:rsidRDefault="34A4242A" w14:paraId="0C9971CB" w14:textId="260E6F4D">
      <w:pPr>
        <w:pStyle w:val="Normal"/>
      </w:pPr>
    </w:p>
    <w:p w:rsidR="34A4242A" w:rsidP="34A4242A" w:rsidRDefault="34A4242A" w14:paraId="3E709A14" w14:textId="0A5743B4">
      <w:pPr>
        <w:pStyle w:val="Normal"/>
      </w:pPr>
    </w:p>
    <w:p w:rsidR="34A4242A" w:rsidP="34A4242A" w:rsidRDefault="34A4242A" w14:paraId="3CA3BF95" w14:textId="29E7BF8C">
      <w:pPr>
        <w:pStyle w:val="Normal"/>
      </w:pPr>
      <w:r>
        <w:drawing>
          <wp:inline wp14:editId="199E66CC" wp14:anchorId="6B16192D">
            <wp:extent cx="6438900" cy="1234123"/>
            <wp:effectExtent l="0" t="0" r="0" b="0"/>
            <wp:docPr id="1970766494" name="" title=""/>
            <wp:cNvGraphicFramePr>
              <a:graphicFrameLocks noChangeAspect="1"/>
            </wp:cNvGraphicFramePr>
            <a:graphic>
              <a:graphicData uri="http://schemas.openxmlformats.org/drawingml/2006/picture">
                <pic:pic>
                  <pic:nvPicPr>
                    <pic:cNvPr id="0" name=""/>
                    <pic:cNvPicPr/>
                  </pic:nvPicPr>
                  <pic:blipFill>
                    <a:blip r:embed="Rae442ac085a845a8">
                      <a:extLst>
                        <a:ext xmlns:a="http://schemas.openxmlformats.org/drawingml/2006/main" uri="{28A0092B-C50C-407E-A947-70E740481C1C}">
                          <a14:useLocalDpi val="0"/>
                        </a:ext>
                      </a:extLst>
                    </a:blip>
                    <a:stretch>
                      <a:fillRect/>
                    </a:stretch>
                  </pic:blipFill>
                  <pic:spPr>
                    <a:xfrm>
                      <a:off x="0" y="0"/>
                      <a:ext cx="6438900" cy="1234123"/>
                    </a:xfrm>
                    <a:prstGeom prst="rect">
                      <a:avLst/>
                    </a:prstGeom>
                  </pic:spPr>
                </pic:pic>
              </a:graphicData>
            </a:graphic>
          </wp:inline>
        </w:drawing>
      </w:r>
    </w:p>
    <w:p w:rsidR="34A4242A" w:rsidP="75ADAD8C" w:rsidRDefault="34A4242A" w14:paraId="525E7B2C" w14:textId="53618571">
      <w:pPr>
        <w:pStyle w:val="Normal"/>
        <w:bidi w:val="0"/>
        <w:ind w:left="0"/>
        <w:rPr>
          <w:i w:val="1"/>
          <w:iCs w:val="1"/>
        </w:rPr>
      </w:pPr>
      <w:r w:rsidRPr="75ADAD8C" w:rsidR="75ADAD8C">
        <w:rPr>
          <w:i w:val="1"/>
          <w:iCs w:val="1"/>
        </w:rPr>
        <w:t xml:space="preserve">This method saves the reps, weight and sets of each </w:t>
      </w:r>
      <w:r w:rsidRPr="75ADAD8C" w:rsidR="75ADAD8C">
        <w:rPr>
          <w:i w:val="1"/>
          <w:iCs w:val="1"/>
        </w:rPr>
        <w:t>exercise</w:t>
      </w:r>
      <w:r w:rsidRPr="75ADAD8C" w:rsidR="75ADAD8C">
        <w:rPr>
          <w:i w:val="1"/>
          <w:iCs w:val="1"/>
        </w:rPr>
        <w:t xml:space="preserve"> to a </w:t>
      </w:r>
      <w:r w:rsidRPr="75ADAD8C" w:rsidR="75ADAD8C">
        <w:rPr>
          <w:i w:val="1"/>
          <w:iCs w:val="1"/>
        </w:rPr>
        <w:t>loca</w:t>
      </w:r>
      <w:r w:rsidRPr="75ADAD8C" w:rsidR="75ADAD8C">
        <w:rPr>
          <w:i w:val="1"/>
          <w:iCs w:val="1"/>
        </w:rPr>
        <w:t>l list</w:t>
      </w:r>
    </w:p>
    <w:p w:rsidR="75ADAD8C" w:rsidP="75ADAD8C" w:rsidRDefault="75ADAD8C" w14:paraId="40C1CC24" w14:textId="11FC71D8">
      <w:pPr>
        <w:pStyle w:val="Normal"/>
        <w:bidi w:val="0"/>
        <w:ind w:left="0"/>
        <w:rPr>
          <w:i w:val="1"/>
          <w:iCs w:val="1"/>
        </w:rPr>
      </w:pPr>
    </w:p>
    <w:p w:rsidR="34A4242A" w:rsidP="34A4242A" w:rsidRDefault="34A4242A" w14:paraId="3D431282" w14:textId="000A70FE">
      <w:pPr>
        <w:pStyle w:val="Normal"/>
      </w:pPr>
      <w:r>
        <w:drawing>
          <wp:inline wp14:editId="6C953C0D" wp14:anchorId="309F26A9">
            <wp:extent cx="6334125" cy="3576141"/>
            <wp:effectExtent l="0" t="0" r="0" b="0"/>
            <wp:docPr id="800227145" name="" title=""/>
            <wp:cNvGraphicFramePr>
              <a:graphicFrameLocks noChangeAspect="1"/>
            </wp:cNvGraphicFramePr>
            <a:graphic>
              <a:graphicData uri="http://schemas.openxmlformats.org/drawingml/2006/picture">
                <pic:pic>
                  <pic:nvPicPr>
                    <pic:cNvPr id="0" name=""/>
                    <pic:cNvPicPr/>
                  </pic:nvPicPr>
                  <pic:blipFill>
                    <a:blip r:embed="R30d6a5678f3243fc">
                      <a:extLst>
                        <a:ext xmlns:a="http://schemas.openxmlformats.org/drawingml/2006/main" uri="{28A0092B-C50C-407E-A947-70E740481C1C}">
                          <a14:useLocalDpi val="0"/>
                        </a:ext>
                      </a:extLst>
                    </a:blip>
                    <a:stretch>
                      <a:fillRect/>
                    </a:stretch>
                  </pic:blipFill>
                  <pic:spPr>
                    <a:xfrm>
                      <a:off x="0" y="0"/>
                      <a:ext cx="6334125" cy="3576141"/>
                    </a:xfrm>
                    <a:prstGeom prst="rect">
                      <a:avLst/>
                    </a:prstGeom>
                  </pic:spPr>
                </pic:pic>
              </a:graphicData>
            </a:graphic>
          </wp:inline>
        </w:drawing>
      </w:r>
    </w:p>
    <w:p w:rsidR="34A4242A" w:rsidP="34A4242A" w:rsidRDefault="34A4242A" w14:paraId="6F5B3AFB" w14:textId="78E6BC31">
      <w:pPr>
        <w:pStyle w:val="Normal"/>
      </w:pPr>
      <w:r>
        <w:drawing>
          <wp:inline wp14:editId="6CB86E2C" wp14:anchorId="411AA162">
            <wp:extent cx="6362700" cy="2863215"/>
            <wp:effectExtent l="0" t="0" r="0" b="0"/>
            <wp:docPr id="1846247716" name="" title=""/>
            <wp:cNvGraphicFramePr>
              <a:graphicFrameLocks noChangeAspect="1"/>
            </wp:cNvGraphicFramePr>
            <a:graphic>
              <a:graphicData uri="http://schemas.openxmlformats.org/drawingml/2006/picture">
                <pic:pic>
                  <pic:nvPicPr>
                    <pic:cNvPr id="0" name=""/>
                    <pic:cNvPicPr/>
                  </pic:nvPicPr>
                  <pic:blipFill>
                    <a:blip r:embed="R8816c5835dde40d7">
                      <a:extLst>
                        <a:ext xmlns:a="http://schemas.openxmlformats.org/drawingml/2006/main" uri="{28A0092B-C50C-407E-A947-70E740481C1C}">
                          <a14:useLocalDpi val="0"/>
                        </a:ext>
                      </a:extLst>
                    </a:blip>
                    <a:stretch>
                      <a:fillRect/>
                    </a:stretch>
                  </pic:blipFill>
                  <pic:spPr>
                    <a:xfrm>
                      <a:off x="0" y="0"/>
                      <a:ext cx="6362700" cy="2863215"/>
                    </a:xfrm>
                    <a:prstGeom prst="rect">
                      <a:avLst/>
                    </a:prstGeom>
                  </pic:spPr>
                </pic:pic>
              </a:graphicData>
            </a:graphic>
          </wp:inline>
        </w:drawing>
      </w:r>
      <w:r>
        <w:drawing>
          <wp:inline wp14:editId="0061E222" wp14:anchorId="20EB13B6">
            <wp:extent cx="6610350" cy="2024420"/>
            <wp:effectExtent l="0" t="0" r="0" b="0"/>
            <wp:docPr id="908751475" name="" title=""/>
            <wp:cNvGraphicFramePr>
              <a:graphicFrameLocks noChangeAspect="1"/>
            </wp:cNvGraphicFramePr>
            <a:graphic>
              <a:graphicData uri="http://schemas.openxmlformats.org/drawingml/2006/picture">
                <pic:pic>
                  <pic:nvPicPr>
                    <pic:cNvPr id="0" name=""/>
                    <pic:cNvPicPr/>
                  </pic:nvPicPr>
                  <pic:blipFill>
                    <a:blip r:embed="Rf43ea926e7f64060">
                      <a:extLst>
                        <a:ext xmlns:a="http://schemas.openxmlformats.org/drawingml/2006/main" uri="{28A0092B-C50C-407E-A947-70E740481C1C}">
                          <a14:useLocalDpi val="0"/>
                        </a:ext>
                      </a:extLst>
                    </a:blip>
                    <a:stretch>
                      <a:fillRect/>
                    </a:stretch>
                  </pic:blipFill>
                  <pic:spPr>
                    <a:xfrm>
                      <a:off x="0" y="0"/>
                      <a:ext cx="6610350" cy="2024420"/>
                    </a:xfrm>
                    <a:prstGeom prst="rect">
                      <a:avLst/>
                    </a:prstGeom>
                  </pic:spPr>
                </pic:pic>
              </a:graphicData>
            </a:graphic>
          </wp:inline>
        </w:drawing>
      </w:r>
    </w:p>
    <w:p w:rsidR="34A4242A" w:rsidP="21C863CE" w:rsidRDefault="34A4242A" w14:paraId="1E1F8C94" w14:textId="3C4B837C">
      <w:pPr>
        <w:pStyle w:val="Normal"/>
        <w:bidi w:val="0"/>
        <w:ind w:left="0"/>
        <w:rPr>
          <w:i w:val="1"/>
          <w:iCs w:val="1"/>
        </w:rPr>
      </w:pPr>
      <w:r w:rsidRPr="21C863CE" w:rsidR="21C863CE">
        <w:rPr>
          <w:i w:val="1"/>
          <w:iCs w:val="1"/>
        </w:rPr>
        <w:t xml:space="preserve">This creates 9 </w:t>
      </w:r>
      <w:r w:rsidRPr="21C863CE" w:rsidR="21C863CE">
        <w:rPr>
          <w:i w:val="1"/>
          <w:iCs w:val="1"/>
        </w:rPr>
        <w:t>viable options</w:t>
      </w:r>
      <w:r w:rsidRPr="21C863CE" w:rsidR="21C863CE">
        <w:rPr>
          <w:i w:val="1"/>
          <w:iCs w:val="1"/>
        </w:rPr>
        <w:t xml:space="preserve"> of graphs that can be created with a down button that when pressed moves down to show the following data, simulating the scrolling function on websites</w:t>
      </w:r>
    </w:p>
    <w:p w:rsidR="34A4242A" w:rsidP="34A4242A" w:rsidRDefault="34A4242A" w14:paraId="5C44A028" w14:textId="2B16583D">
      <w:pPr>
        <w:pStyle w:val="Normal"/>
      </w:pPr>
    </w:p>
    <w:p w:rsidR="34A4242A" w:rsidP="34A4242A" w:rsidRDefault="34A4242A" w14:paraId="36837148" w14:textId="0FB19935">
      <w:pPr>
        <w:pStyle w:val="Normal"/>
        <w:bidi w:val="0"/>
        <w:ind w:left="0"/>
        <w:rPr>
          <w:i w:val="1"/>
          <w:iCs w:val="1"/>
        </w:rPr>
      </w:pPr>
      <w:r>
        <w:drawing>
          <wp:inline wp14:editId="69701AC6" wp14:anchorId="2C45C4E6">
            <wp:extent cx="6208568" cy="1021827"/>
            <wp:effectExtent l="0" t="0" r="0" b="0"/>
            <wp:docPr id="1302257394" name="" title=""/>
            <wp:cNvGraphicFramePr>
              <a:graphicFrameLocks noChangeAspect="1"/>
            </wp:cNvGraphicFramePr>
            <a:graphic>
              <a:graphicData uri="http://schemas.openxmlformats.org/drawingml/2006/picture">
                <pic:pic>
                  <pic:nvPicPr>
                    <pic:cNvPr id="0" name=""/>
                    <pic:cNvPicPr/>
                  </pic:nvPicPr>
                  <pic:blipFill>
                    <a:blip r:embed="Ra50f6b1da87846cb">
                      <a:extLst>
                        <a:ext xmlns:a="http://schemas.openxmlformats.org/drawingml/2006/main" uri="{28A0092B-C50C-407E-A947-70E740481C1C}">
                          <a14:useLocalDpi val="0"/>
                        </a:ext>
                      </a:extLst>
                    </a:blip>
                    <a:stretch>
                      <a:fillRect/>
                    </a:stretch>
                  </pic:blipFill>
                  <pic:spPr>
                    <a:xfrm>
                      <a:off x="0" y="0"/>
                      <a:ext cx="6208568" cy="1021827"/>
                    </a:xfrm>
                    <a:prstGeom prst="rect">
                      <a:avLst/>
                    </a:prstGeom>
                  </pic:spPr>
                </pic:pic>
              </a:graphicData>
            </a:graphic>
          </wp:inline>
        </w:drawing>
      </w:r>
    </w:p>
    <w:p w:rsidR="34A4242A" w:rsidP="75ADAD8C" w:rsidRDefault="34A4242A" w14:paraId="6F27A14F" w14:textId="445BDEEC">
      <w:pPr>
        <w:pStyle w:val="Normal"/>
        <w:bidi w:val="0"/>
        <w:ind w:left="0"/>
        <w:rPr>
          <w:i w:val="1"/>
          <w:iCs w:val="1"/>
        </w:rPr>
      </w:pPr>
      <w:r w:rsidRPr="75ADAD8C" w:rsidR="75ADAD8C">
        <w:rPr>
          <w:i w:val="1"/>
          <w:iCs w:val="1"/>
        </w:rPr>
        <w:t>The ”</w:t>
      </w:r>
      <w:r w:rsidRPr="75ADAD8C" w:rsidR="75ADAD8C">
        <w:rPr>
          <w:i w:val="1"/>
          <w:iCs w:val="1"/>
        </w:rPr>
        <w:t>go_back</w:t>
      </w:r>
      <w:r w:rsidRPr="75ADAD8C" w:rsidR="75ADAD8C">
        <w:rPr>
          <w:i w:val="1"/>
          <w:iCs w:val="1"/>
        </w:rPr>
        <w:t>” method does the whole information searching again and that creates the graph based on the option the user picked (explained further below)</w:t>
      </w:r>
    </w:p>
    <w:p w:rsidR="75ADAD8C" w:rsidP="75ADAD8C" w:rsidRDefault="75ADAD8C" w14:paraId="2A407831" w14:textId="47CA807A">
      <w:pPr>
        <w:pStyle w:val="Normal"/>
        <w:bidi w:val="0"/>
        <w:ind w:left="0"/>
        <w:rPr>
          <w:i w:val="1"/>
          <w:iCs w:val="1"/>
        </w:rPr>
      </w:pPr>
    </w:p>
    <w:p w:rsidR="34A4242A" w:rsidP="75ADAD8C" w:rsidRDefault="34A4242A" w14:paraId="55327FFA" w14:textId="4A2306C4">
      <w:pPr>
        <w:pStyle w:val="Normal"/>
        <w:bidi w:val="0"/>
        <w:ind w:left="0"/>
        <w:rPr>
          <w:i w:val="1"/>
          <w:iCs w:val="1"/>
        </w:rPr>
      </w:pPr>
      <w:r w:rsidRPr="75ADAD8C" w:rsidR="75ADAD8C">
        <w:rPr>
          <w:i w:val="1"/>
          <w:iCs w:val="1"/>
        </w:rPr>
        <w:t>The choice method says that if the loop value is 1 then it creates a dropdown menu of the 9 possible graphs for the user to pick</w:t>
      </w:r>
    </w:p>
    <w:p w:rsidR="75ADAD8C" w:rsidP="75ADAD8C" w:rsidRDefault="75ADAD8C" w14:paraId="23868E8D" w14:textId="09473AEB">
      <w:pPr>
        <w:pStyle w:val="Normal"/>
        <w:bidi w:val="0"/>
        <w:ind w:left="0"/>
        <w:rPr>
          <w:i w:val="1"/>
          <w:iCs w:val="1"/>
        </w:rPr>
      </w:pPr>
    </w:p>
    <w:p w:rsidR="34A4242A" w:rsidP="75ADAD8C" w:rsidRDefault="34A4242A" w14:paraId="3FEF04E4" w14:textId="50AB63BE">
      <w:pPr>
        <w:pStyle w:val="Normal"/>
        <w:bidi w:val="0"/>
        <w:ind w:left="0"/>
        <w:rPr>
          <w:i w:val="1"/>
          <w:iCs w:val="1"/>
        </w:rPr>
      </w:pPr>
      <w:r w:rsidRPr="75ADAD8C" w:rsidR="75ADAD8C">
        <w:rPr>
          <w:i w:val="1"/>
          <w:iCs w:val="1"/>
        </w:rPr>
        <w:t xml:space="preserve">If the choice </w:t>
      </w:r>
      <w:r w:rsidRPr="75ADAD8C" w:rsidR="75ADAD8C">
        <w:rPr>
          <w:i w:val="1"/>
          <w:iCs w:val="1"/>
        </w:rPr>
        <w:t>isn’t</w:t>
      </w:r>
      <w:r w:rsidRPr="75ADAD8C" w:rsidR="75ADAD8C">
        <w:rPr>
          <w:i w:val="1"/>
          <w:iCs w:val="1"/>
        </w:rPr>
        <w:t xml:space="preserve"> 1 then it simply runs the move method again which is </w:t>
      </w:r>
      <w:r w:rsidRPr="75ADAD8C" w:rsidR="75ADAD8C">
        <w:rPr>
          <w:i w:val="1"/>
          <w:iCs w:val="1"/>
        </w:rPr>
        <w:t>simply the</w:t>
      </w:r>
      <w:r w:rsidRPr="75ADAD8C" w:rsidR="75ADAD8C">
        <w:rPr>
          <w:i w:val="1"/>
          <w:iCs w:val="1"/>
        </w:rPr>
        <w:t xml:space="preserve"> effect of pressing the down button</w:t>
      </w:r>
    </w:p>
    <w:p w:rsidR="34A4242A" w:rsidP="34A4242A" w:rsidRDefault="34A4242A" w14:paraId="566D25D3" w14:textId="6C599F95">
      <w:pPr>
        <w:pStyle w:val="Heading2"/>
        <w:bidi w:val="0"/>
      </w:pPr>
      <w:bookmarkStart w:name="_Toc1425199184" w:id="1132470970"/>
      <w:r w:rsidR="21C863CE">
        <w:rPr/>
        <w:t>Search for Images file</w:t>
      </w:r>
      <w:bookmarkEnd w:id="1132470970"/>
    </w:p>
    <w:p w:rsidR="34A4242A" w:rsidP="34A4242A" w:rsidRDefault="34A4242A" w14:paraId="1402B1CB" w14:textId="5F1D7081">
      <w:pPr>
        <w:pStyle w:val="Normal"/>
        <w:bidi w:val="0"/>
      </w:pPr>
    </w:p>
    <w:p w:rsidR="34A4242A" w:rsidP="34A4242A" w:rsidRDefault="34A4242A" w14:paraId="416508B0" w14:textId="50F6BB05">
      <w:pPr>
        <w:pStyle w:val="Normal"/>
      </w:pPr>
      <w:r>
        <w:drawing>
          <wp:inline wp14:editId="27576C5F" wp14:anchorId="385888D0">
            <wp:extent cx="6494318" cy="2800674"/>
            <wp:effectExtent l="0" t="0" r="0" b="0"/>
            <wp:docPr id="1438107125" name="" title=""/>
            <wp:cNvGraphicFramePr>
              <a:graphicFrameLocks noChangeAspect="1"/>
            </wp:cNvGraphicFramePr>
            <a:graphic>
              <a:graphicData uri="http://schemas.openxmlformats.org/drawingml/2006/picture">
                <pic:pic>
                  <pic:nvPicPr>
                    <pic:cNvPr id="0" name=""/>
                    <pic:cNvPicPr/>
                  </pic:nvPicPr>
                  <pic:blipFill>
                    <a:blip r:embed="R9a56295ff99646b8">
                      <a:extLst>
                        <a:ext xmlns:a="http://schemas.openxmlformats.org/drawingml/2006/main" uri="{28A0092B-C50C-407E-A947-70E740481C1C}">
                          <a14:useLocalDpi val="0"/>
                        </a:ext>
                      </a:extLst>
                    </a:blip>
                    <a:stretch>
                      <a:fillRect/>
                    </a:stretch>
                  </pic:blipFill>
                  <pic:spPr>
                    <a:xfrm>
                      <a:off x="0" y="0"/>
                      <a:ext cx="6494318" cy="2800674"/>
                    </a:xfrm>
                    <a:prstGeom prst="rect">
                      <a:avLst/>
                    </a:prstGeom>
                  </pic:spPr>
                </pic:pic>
              </a:graphicData>
            </a:graphic>
          </wp:inline>
        </w:drawing>
      </w:r>
      <w:r>
        <w:drawing>
          <wp:inline wp14:editId="315B1D0E" wp14:anchorId="2CA0F928">
            <wp:extent cx="6502978" cy="1788319"/>
            <wp:effectExtent l="0" t="0" r="0" b="0"/>
            <wp:docPr id="179172591" name="" title=""/>
            <wp:cNvGraphicFramePr>
              <a:graphicFrameLocks noChangeAspect="1"/>
            </wp:cNvGraphicFramePr>
            <a:graphic>
              <a:graphicData uri="http://schemas.openxmlformats.org/drawingml/2006/picture">
                <pic:pic>
                  <pic:nvPicPr>
                    <pic:cNvPr id="0" name=""/>
                    <pic:cNvPicPr/>
                  </pic:nvPicPr>
                  <pic:blipFill>
                    <a:blip r:embed="Rc6470edadf1749cc">
                      <a:extLst>
                        <a:ext xmlns:a="http://schemas.openxmlformats.org/drawingml/2006/main" uri="{28A0092B-C50C-407E-A947-70E740481C1C}">
                          <a14:useLocalDpi val="0"/>
                        </a:ext>
                      </a:extLst>
                    </a:blip>
                    <a:stretch>
                      <a:fillRect/>
                    </a:stretch>
                  </pic:blipFill>
                  <pic:spPr>
                    <a:xfrm>
                      <a:off x="0" y="0"/>
                      <a:ext cx="6502978" cy="1788319"/>
                    </a:xfrm>
                    <a:prstGeom prst="rect">
                      <a:avLst/>
                    </a:prstGeom>
                  </pic:spPr>
                </pic:pic>
              </a:graphicData>
            </a:graphic>
          </wp:inline>
        </w:drawing>
      </w:r>
    </w:p>
    <w:p w:rsidR="34A4242A" w:rsidP="75ADAD8C" w:rsidRDefault="34A4242A" w14:paraId="19C2DD02" w14:textId="131D7470">
      <w:pPr>
        <w:pStyle w:val="Normal"/>
        <w:bidi w:val="0"/>
        <w:ind w:left="0"/>
        <w:rPr>
          <w:i w:val="1"/>
          <w:iCs w:val="1"/>
        </w:rPr>
      </w:pPr>
      <w:r w:rsidRPr="75ADAD8C" w:rsidR="75ADAD8C">
        <w:rPr>
          <w:i w:val="1"/>
          <w:iCs w:val="1"/>
        </w:rPr>
        <w:t xml:space="preserve">This uses threading to scrape the internet for images by dynamically </w:t>
      </w:r>
      <w:r w:rsidRPr="75ADAD8C" w:rsidR="75ADAD8C">
        <w:rPr>
          <w:i w:val="1"/>
          <w:iCs w:val="1"/>
        </w:rPr>
        <w:t>modifying</w:t>
      </w:r>
      <w:r w:rsidRPr="75ADAD8C" w:rsidR="75ADAD8C">
        <w:rPr>
          <w:i w:val="1"/>
          <w:iCs w:val="1"/>
        </w:rPr>
        <w:t xml:space="preserve"> the </w:t>
      </w:r>
      <w:r w:rsidRPr="75ADAD8C" w:rsidR="75ADAD8C">
        <w:rPr>
          <w:i w:val="1"/>
          <w:iCs w:val="1"/>
        </w:rPr>
        <w:t>URL</w:t>
      </w:r>
      <w:r w:rsidRPr="75ADAD8C" w:rsidR="75ADAD8C">
        <w:rPr>
          <w:i w:val="1"/>
          <w:iCs w:val="1"/>
        </w:rPr>
        <w:t xml:space="preserve"> of the searched image and dynamically downloading and saving the image to a specified directory</w:t>
      </w:r>
    </w:p>
    <w:p w:rsidR="34A4242A" w:rsidP="34A4242A" w:rsidRDefault="34A4242A" w14:paraId="2AE7F976" w14:textId="7453EA02">
      <w:pPr>
        <w:pStyle w:val="Normal"/>
        <w:bidi w:val="0"/>
        <w:rPr>
          <w:i w:val="1"/>
          <w:iCs w:val="1"/>
        </w:rPr>
      </w:pPr>
    </w:p>
    <w:p w:rsidR="015B5CC3" w:rsidP="21C863CE" w:rsidRDefault="015B5CC3" w14:paraId="0AEFBB34" w14:textId="0189FF31">
      <w:pPr>
        <w:pStyle w:val="Heading2"/>
        <w:bidi w:val="0"/>
        <w:rPr>
          <w:i w:val="0"/>
          <w:iCs w:val="0"/>
        </w:rPr>
      </w:pPr>
      <w:bookmarkStart w:name="_Toc1615956462" w:id="1828807837"/>
      <w:r w:rsidR="21C863CE">
        <w:rPr/>
        <w:t>History file</w:t>
      </w:r>
      <w:bookmarkEnd w:id="1828807837"/>
    </w:p>
    <w:p w:rsidR="015B5CC3" w:rsidP="015B5CC3" w:rsidRDefault="015B5CC3" w14:paraId="3F3DEFB7" w14:textId="692CA2EF">
      <w:pPr>
        <w:pStyle w:val="Normal"/>
        <w:bidi w:val="0"/>
      </w:pPr>
    </w:p>
    <w:p w:rsidR="015B5CC3" w:rsidP="015B5CC3" w:rsidRDefault="015B5CC3" w14:paraId="4EDFBE20" w14:textId="2CFC6ED2">
      <w:pPr>
        <w:pStyle w:val="Normal"/>
        <w:bidi w:val="0"/>
      </w:pPr>
    </w:p>
    <w:p w:rsidR="015B5CC3" w:rsidP="015B5CC3" w:rsidRDefault="015B5CC3" w14:paraId="3B7BD28B" w14:textId="7C70B50E">
      <w:pPr>
        <w:pStyle w:val="Normal"/>
      </w:pPr>
      <w:r>
        <w:drawing>
          <wp:inline wp14:editId="1D41FD34" wp14:anchorId="1E6DDC08">
            <wp:extent cx="5724525" cy="1502688"/>
            <wp:effectExtent l="0" t="0" r="0" b="0"/>
            <wp:docPr id="282306912" name="" title=""/>
            <wp:cNvGraphicFramePr>
              <a:graphicFrameLocks noChangeAspect="1"/>
            </wp:cNvGraphicFramePr>
            <a:graphic>
              <a:graphicData uri="http://schemas.openxmlformats.org/drawingml/2006/picture">
                <pic:pic>
                  <pic:nvPicPr>
                    <pic:cNvPr id="0" name=""/>
                    <pic:cNvPicPr/>
                  </pic:nvPicPr>
                  <pic:blipFill>
                    <a:blip r:embed="R50bfacbcc0e34edc">
                      <a:extLst>
                        <a:ext xmlns:a="http://schemas.openxmlformats.org/drawingml/2006/main" uri="{28A0092B-C50C-407E-A947-70E740481C1C}">
                          <a14:useLocalDpi val="0"/>
                        </a:ext>
                      </a:extLst>
                    </a:blip>
                    <a:stretch>
                      <a:fillRect/>
                    </a:stretch>
                  </pic:blipFill>
                  <pic:spPr>
                    <a:xfrm>
                      <a:off x="0" y="0"/>
                      <a:ext cx="5724525" cy="1502688"/>
                    </a:xfrm>
                    <a:prstGeom prst="rect">
                      <a:avLst/>
                    </a:prstGeom>
                  </pic:spPr>
                </pic:pic>
              </a:graphicData>
            </a:graphic>
          </wp:inline>
        </w:drawing>
      </w:r>
    </w:p>
    <w:p w:rsidR="015B5CC3" w:rsidP="015B5CC3" w:rsidRDefault="015B5CC3" w14:paraId="038B905A" w14:textId="628AD9A6">
      <w:pPr>
        <w:pStyle w:val="Normal"/>
        <w:bidi w:val="0"/>
      </w:pPr>
    </w:p>
    <w:p w:rsidR="34A4242A" w:rsidP="34A4242A" w:rsidRDefault="34A4242A" w14:paraId="2977D761" w14:textId="4E3BED57">
      <w:pPr>
        <w:pStyle w:val="Heading2"/>
        <w:bidi w:val="0"/>
      </w:pPr>
      <w:bookmarkStart w:name="_Toc2064865772" w:id="1849452784"/>
      <w:r w:rsidR="21C863CE">
        <w:rPr/>
        <w:t>Main file</w:t>
      </w:r>
      <w:bookmarkEnd w:id="1849452784"/>
    </w:p>
    <w:p w:rsidR="34A4242A" w:rsidP="34A4242A" w:rsidRDefault="34A4242A" w14:paraId="1B22B9E4" w14:textId="5357548C">
      <w:pPr>
        <w:pStyle w:val="Normal"/>
        <w:bidi w:val="0"/>
      </w:pPr>
    </w:p>
    <w:p w:rsidR="34A4242A" w:rsidP="34A4242A" w:rsidRDefault="34A4242A" w14:paraId="549D8873" w14:textId="1E12A801">
      <w:pPr>
        <w:pStyle w:val="Normal"/>
        <w:bidi w:val="0"/>
        <w:ind w:left="0"/>
      </w:pPr>
      <w:r>
        <w:drawing>
          <wp:inline wp14:editId="5314F2A5" wp14:anchorId="3BEA1BCA">
            <wp:extent cx="5848350" cy="3362801"/>
            <wp:effectExtent l="0" t="0" r="0" b="0"/>
            <wp:docPr id="1736084449" name="" title=""/>
            <wp:cNvGraphicFramePr>
              <a:graphicFrameLocks noChangeAspect="1"/>
            </wp:cNvGraphicFramePr>
            <a:graphic>
              <a:graphicData uri="http://schemas.openxmlformats.org/drawingml/2006/picture">
                <pic:pic>
                  <pic:nvPicPr>
                    <pic:cNvPr id="0" name=""/>
                    <pic:cNvPicPr/>
                  </pic:nvPicPr>
                  <pic:blipFill>
                    <a:blip r:embed="Rdfadc427bd88467a">
                      <a:extLst>
                        <a:ext xmlns:a="http://schemas.openxmlformats.org/drawingml/2006/main" uri="{28A0092B-C50C-407E-A947-70E740481C1C}">
                          <a14:useLocalDpi val="0"/>
                        </a:ext>
                      </a:extLst>
                    </a:blip>
                    <a:stretch>
                      <a:fillRect/>
                    </a:stretch>
                  </pic:blipFill>
                  <pic:spPr>
                    <a:xfrm>
                      <a:off x="0" y="0"/>
                      <a:ext cx="5848350" cy="3362801"/>
                    </a:xfrm>
                    <a:prstGeom prst="rect">
                      <a:avLst/>
                    </a:prstGeom>
                  </pic:spPr>
                </pic:pic>
              </a:graphicData>
            </a:graphic>
          </wp:inline>
        </w:drawing>
      </w:r>
    </w:p>
    <w:p w:rsidR="34A4242A" w:rsidP="75ADAD8C" w:rsidRDefault="34A4242A" w14:paraId="7EF59A7F" w14:textId="6D5E04D8">
      <w:pPr>
        <w:pStyle w:val="Normal"/>
        <w:suppressLineNumbers w:val="0"/>
        <w:bidi w:val="0"/>
        <w:spacing w:before="0" w:beforeAutospacing="off" w:after="160" w:afterAutospacing="off" w:line="256" w:lineRule="auto"/>
        <w:ind w:left="0" w:right="0"/>
        <w:jc w:val="left"/>
        <w:rPr>
          <w:i w:val="1"/>
          <w:iCs w:val="1"/>
        </w:rPr>
      </w:pPr>
      <w:r w:rsidRPr="75ADAD8C" w:rsidR="75ADAD8C">
        <w:rPr>
          <w:i w:val="1"/>
          <w:iCs w:val="1"/>
        </w:rPr>
        <w:t>This file simply runs the application</w:t>
      </w:r>
    </w:p>
    <w:p w:rsidR="34A4242A" w:rsidP="75ADAD8C" w:rsidRDefault="34A4242A" w14:paraId="250410EB" w14:textId="0934EFC9">
      <w:pPr>
        <w:pStyle w:val="Normal"/>
        <w:suppressLineNumbers w:val="0"/>
        <w:bidi w:val="0"/>
        <w:spacing w:before="0" w:beforeAutospacing="off" w:after="160" w:afterAutospacing="off" w:line="256" w:lineRule="auto"/>
        <w:ind w:left="0" w:right="0"/>
        <w:jc w:val="left"/>
        <w:rPr>
          <w:i w:val="1"/>
          <w:iCs w:val="1"/>
        </w:rPr>
      </w:pPr>
      <w:r w:rsidRPr="75ADAD8C" w:rsidR="75ADAD8C">
        <w:rPr>
          <w:i w:val="1"/>
          <w:iCs w:val="1"/>
        </w:rPr>
        <w:t xml:space="preserve">Without this the application </w:t>
      </w:r>
      <w:r w:rsidRPr="75ADAD8C" w:rsidR="75ADAD8C">
        <w:rPr>
          <w:i w:val="1"/>
          <w:iCs w:val="1"/>
        </w:rPr>
        <w:t>wouldn’t</w:t>
      </w:r>
      <w:r w:rsidRPr="75ADAD8C" w:rsidR="75ADAD8C">
        <w:rPr>
          <w:i w:val="1"/>
          <w:iCs w:val="1"/>
        </w:rPr>
        <w:t xml:space="preserve"> work</w:t>
      </w:r>
    </w:p>
    <w:p w:rsidR="34A4242A" w:rsidP="75ADAD8C" w:rsidRDefault="34A4242A" w14:paraId="1955DA68" w14:textId="7EEAB566">
      <w:pPr>
        <w:pStyle w:val="Heading2"/>
        <w:bidi w:val="0"/>
      </w:pPr>
      <w:bookmarkStart w:name="_Toc370613767" w:id="718031782"/>
      <w:r w:rsidR="21C863CE">
        <w:rPr/>
        <w:t>GUI Login file</w:t>
      </w:r>
      <w:bookmarkEnd w:id="718031782"/>
    </w:p>
    <w:p w:rsidR="34A4242A" w:rsidP="34A4242A" w:rsidRDefault="34A4242A" w14:paraId="07C0475E" w14:textId="685C027E">
      <w:pPr>
        <w:pStyle w:val="Normal"/>
        <w:bidi w:val="0"/>
      </w:pPr>
      <w:r>
        <w:drawing>
          <wp:inline wp14:editId="27A0F365" wp14:anchorId="41E27E45">
            <wp:extent cx="6553200" cy="3522345"/>
            <wp:effectExtent l="0" t="0" r="0" b="0"/>
            <wp:docPr id="1689882821" name="" title=""/>
            <wp:cNvGraphicFramePr>
              <a:graphicFrameLocks noChangeAspect="1"/>
            </wp:cNvGraphicFramePr>
            <a:graphic>
              <a:graphicData uri="http://schemas.openxmlformats.org/drawingml/2006/picture">
                <pic:pic>
                  <pic:nvPicPr>
                    <pic:cNvPr id="0" name=""/>
                    <pic:cNvPicPr/>
                  </pic:nvPicPr>
                  <pic:blipFill>
                    <a:blip r:embed="Reb2b7e07c48343f1">
                      <a:extLst>
                        <a:ext xmlns:a="http://schemas.openxmlformats.org/drawingml/2006/main" uri="{28A0092B-C50C-407E-A947-70E740481C1C}">
                          <a14:useLocalDpi val="0"/>
                        </a:ext>
                      </a:extLst>
                    </a:blip>
                    <a:stretch>
                      <a:fillRect/>
                    </a:stretch>
                  </pic:blipFill>
                  <pic:spPr>
                    <a:xfrm>
                      <a:off x="0" y="0"/>
                      <a:ext cx="6553200" cy="3522345"/>
                    </a:xfrm>
                    <a:prstGeom prst="rect">
                      <a:avLst/>
                    </a:prstGeom>
                  </pic:spPr>
                </pic:pic>
              </a:graphicData>
            </a:graphic>
          </wp:inline>
        </w:drawing>
      </w:r>
      <w:r>
        <w:drawing>
          <wp:inline wp14:editId="06808F0E" wp14:anchorId="09159381">
            <wp:extent cx="6556442" cy="3209925"/>
            <wp:effectExtent l="0" t="0" r="0" b="0"/>
            <wp:docPr id="614256450" name="" title=""/>
            <wp:cNvGraphicFramePr>
              <a:graphicFrameLocks noChangeAspect="1"/>
            </wp:cNvGraphicFramePr>
            <a:graphic>
              <a:graphicData uri="http://schemas.openxmlformats.org/drawingml/2006/picture">
                <pic:pic>
                  <pic:nvPicPr>
                    <pic:cNvPr id="0" name=""/>
                    <pic:cNvPicPr/>
                  </pic:nvPicPr>
                  <pic:blipFill>
                    <a:blip r:embed="R736050214cef4501">
                      <a:extLst>
                        <a:ext xmlns:a="http://schemas.openxmlformats.org/drawingml/2006/main" uri="{28A0092B-C50C-407E-A947-70E740481C1C}">
                          <a14:useLocalDpi val="0"/>
                        </a:ext>
                      </a:extLst>
                    </a:blip>
                    <a:stretch>
                      <a:fillRect/>
                    </a:stretch>
                  </pic:blipFill>
                  <pic:spPr>
                    <a:xfrm>
                      <a:off x="0" y="0"/>
                      <a:ext cx="6556442" cy="3209925"/>
                    </a:xfrm>
                    <a:prstGeom prst="rect">
                      <a:avLst/>
                    </a:prstGeom>
                  </pic:spPr>
                </pic:pic>
              </a:graphicData>
            </a:graphic>
          </wp:inline>
        </w:drawing>
      </w:r>
      <w:r>
        <w:drawing>
          <wp:inline wp14:editId="7E5486B6" wp14:anchorId="655EAAAB">
            <wp:extent cx="6572250" cy="2697361"/>
            <wp:effectExtent l="0" t="0" r="0" b="0"/>
            <wp:docPr id="1260670380" name="" title=""/>
            <wp:cNvGraphicFramePr>
              <a:graphicFrameLocks noChangeAspect="1"/>
            </wp:cNvGraphicFramePr>
            <a:graphic>
              <a:graphicData uri="http://schemas.openxmlformats.org/drawingml/2006/picture">
                <pic:pic>
                  <pic:nvPicPr>
                    <pic:cNvPr id="0" name=""/>
                    <pic:cNvPicPr/>
                  </pic:nvPicPr>
                  <pic:blipFill>
                    <a:blip r:embed="Rc489ba2956b44b5e">
                      <a:extLst>
                        <a:ext xmlns:a="http://schemas.openxmlformats.org/drawingml/2006/main" uri="{28A0092B-C50C-407E-A947-70E740481C1C}">
                          <a14:useLocalDpi val="0"/>
                        </a:ext>
                      </a:extLst>
                    </a:blip>
                    <a:stretch>
                      <a:fillRect/>
                    </a:stretch>
                  </pic:blipFill>
                  <pic:spPr>
                    <a:xfrm>
                      <a:off x="0" y="0"/>
                      <a:ext cx="6572250" cy="2697361"/>
                    </a:xfrm>
                    <a:prstGeom prst="rect">
                      <a:avLst/>
                    </a:prstGeom>
                  </pic:spPr>
                </pic:pic>
              </a:graphicData>
            </a:graphic>
          </wp:inline>
        </w:drawing>
      </w:r>
    </w:p>
    <w:p w:rsidR="34A4242A" w:rsidP="75ADAD8C" w:rsidRDefault="34A4242A" w14:paraId="0F0B4EEB" w14:textId="17E79659">
      <w:pPr>
        <w:pStyle w:val="Normal"/>
        <w:bidi w:val="0"/>
        <w:ind w:left="0"/>
        <w:rPr>
          <w:i w:val="1"/>
          <w:iCs w:val="1"/>
        </w:rPr>
      </w:pPr>
      <w:r w:rsidRPr="75ADAD8C" w:rsidR="75ADAD8C">
        <w:rPr>
          <w:i w:val="1"/>
          <w:iCs w:val="1"/>
        </w:rPr>
        <w:t>This is simply the logic for the placement of the Signup and Login system within a separate window from the main application that opens first.</w:t>
      </w:r>
    </w:p>
    <w:p w:rsidR="34A4242A" w:rsidP="75ADAD8C" w:rsidRDefault="34A4242A" w14:paraId="18185809" w14:textId="346A4950">
      <w:pPr>
        <w:pStyle w:val="Normal"/>
        <w:bidi w:val="0"/>
        <w:ind w:left="0"/>
        <w:rPr>
          <w:i w:val="1"/>
          <w:iCs w:val="1"/>
        </w:rPr>
      </w:pPr>
      <w:r w:rsidRPr="75ADAD8C" w:rsidR="75ADAD8C">
        <w:rPr>
          <w:i w:val="1"/>
          <w:iCs w:val="1"/>
        </w:rPr>
        <w:t xml:space="preserve"> </w:t>
      </w:r>
    </w:p>
    <w:p w:rsidR="34A4242A" w:rsidP="75ADAD8C" w:rsidRDefault="34A4242A" w14:paraId="59F8F6BD" w14:textId="550B30F1">
      <w:pPr>
        <w:pStyle w:val="Normal"/>
        <w:bidi w:val="0"/>
        <w:ind w:left="0"/>
        <w:rPr>
          <w:i w:val="1"/>
          <w:iCs w:val="1"/>
        </w:rPr>
      </w:pPr>
      <w:r w:rsidRPr="75ADAD8C" w:rsidR="75ADAD8C">
        <w:rPr>
          <w:i w:val="1"/>
          <w:iCs w:val="1"/>
        </w:rPr>
        <w:t xml:space="preserve">It also inserts the user’s credentials into a database when signing up and queries from the database to </w:t>
      </w:r>
      <w:r w:rsidRPr="75ADAD8C" w:rsidR="75ADAD8C">
        <w:rPr>
          <w:i w:val="1"/>
          <w:iCs w:val="1"/>
        </w:rPr>
        <w:t>validate</w:t>
      </w:r>
      <w:r w:rsidRPr="75ADAD8C" w:rsidR="75ADAD8C">
        <w:rPr>
          <w:i w:val="1"/>
          <w:iCs w:val="1"/>
        </w:rPr>
        <w:t xml:space="preserve"> the user’s credentials when logging in.</w:t>
      </w:r>
    </w:p>
    <w:p w:rsidR="34A4242A" w:rsidP="75ADAD8C" w:rsidRDefault="34A4242A" w14:paraId="25664FCB" w14:textId="139D1317">
      <w:pPr>
        <w:pStyle w:val="Normal"/>
        <w:bidi w:val="0"/>
        <w:ind w:left="0"/>
        <w:rPr>
          <w:i w:val="1"/>
          <w:iCs w:val="1"/>
        </w:rPr>
      </w:pPr>
    </w:p>
    <w:p w:rsidR="34A4242A" w:rsidP="75ADAD8C" w:rsidRDefault="34A4242A" w14:paraId="555EEFAB" w14:textId="5BC7646C">
      <w:pPr>
        <w:pStyle w:val="Normal"/>
        <w:bidi w:val="0"/>
        <w:ind w:left="0"/>
        <w:rPr>
          <w:i w:val="1"/>
          <w:iCs w:val="1"/>
        </w:rPr>
      </w:pPr>
      <w:r w:rsidRPr="75ADAD8C" w:rsidR="75ADAD8C">
        <w:rPr>
          <w:i w:val="1"/>
          <w:iCs w:val="1"/>
        </w:rPr>
        <w:t>The window is destroyed when the sign up or login is successful</w:t>
      </w:r>
    </w:p>
    <w:p w:rsidR="34A4242A" w:rsidP="75ADAD8C" w:rsidRDefault="34A4242A" w14:paraId="11854AA8" w14:textId="3D19EBEA">
      <w:pPr>
        <w:pStyle w:val="Normal"/>
        <w:bidi w:val="0"/>
        <w:ind w:left="0"/>
        <w:rPr>
          <w:i w:val="1"/>
          <w:iCs w:val="1"/>
        </w:rPr>
      </w:pPr>
    </w:p>
    <w:p w:rsidR="34A4242A" w:rsidP="75ADAD8C" w:rsidRDefault="34A4242A" w14:paraId="686DC464" w14:textId="46CF0BE9">
      <w:pPr>
        <w:pStyle w:val="Normal"/>
        <w:bidi w:val="0"/>
        <w:ind w:left="0"/>
        <w:rPr>
          <w:i w:val="1"/>
          <w:iCs w:val="1"/>
        </w:rPr>
      </w:pPr>
      <w:r w:rsidRPr="75ADAD8C" w:rsidR="75ADAD8C">
        <w:rPr>
          <w:i w:val="1"/>
          <w:iCs w:val="1"/>
        </w:rPr>
        <w:t xml:space="preserve">It also hides the main application </w:t>
      </w:r>
      <w:r w:rsidRPr="75ADAD8C" w:rsidR="75ADAD8C">
        <w:rPr>
          <w:i w:val="1"/>
          <w:iCs w:val="1"/>
        </w:rPr>
        <w:t>window,</w:t>
      </w:r>
      <w:r w:rsidRPr="75ADAD8C" w:rsidR="75ADAD8C">
        <w:rPr>
          <w:i w:val="1"/>
          <w:iCs w:val="1"/>
        </w:rPr>
        <w:t xml:space="preserve"> so it appears like only the login window / signup window has opened</w:t>
      </w:r>
    </w:p>
    <w:p w:rsidR="34A4242A" w:rsidP="75ADAD8C" w:rsidRDefault="34A4242A" w14:paraId="1842A77B" w14:textId="74B95096">
      <w:pPr>
        <w:pStyle w:val="Heading2"/>
        <w:bidi w:val="0"/>
      </w:pPr>
      <w:bookmarkStart w:name="_Toc460937040" w:id="1626586786"/>
      <w:r w:rsidR="21C863CE">
        <w:rPr/>
        <w:t>Start file</w:t>
      </w:r>
      <w:bookmarkEnd w:id="1626586786"/>
    </w:p>
    <w:p w:rsidR="34A4242A" w:rsidP="34A4242A" w:rsidRDefault="34A4242A" w14:paraId="60F1A5A0" w14:textId="02CEAD74">
      <w:pPr>
        <w:pStyle w:val="Normal"/>
        <w:bidi w:val="0"/>
      </w:pPr>
      <w:r>
        <w:drawing>
          <wp:inline wp14:editId="7C8CFA30" wp14:anchorId="7936F470">
            <wp:extent cx="6591300" cy="2691447"/>
            <wp:effectExtent l="0" t="0" r="0" b="0"/>
            <wp:docPr id="1130102111" name="" title=""/>
            <wp:cNvGraphicFramePr>
              <a:graphicFrameLocks noChangeAspect="1"/>
            </wp:cNvGraphicFramePr>
            <a:graphic>
              <a:graphicData uri="http://schemas.openxmlformats.org/drawingml/2006/picture">
                <pic:pic>
                  <pic:nvPicPr>
                    <pic:cNvPr id="0" name=""/>
                    <pic:cNvPicPr/>
                  </pic:nvPicPr>
                  <pic:blipFill>
                    <a:blip r:embed="Rfc36b33589e948a5">
                      <a:extLst>
                        <a:ext xmlns:a="http://schemas.openxmlformats.org/drawingml/2006/main" uri="{28A0092B-C50C-407E-A947-70E740481C1C}">
                          <a14:useLocalDpi val="0"/>
                        </a:ext>
                      </a:extLst>
                    </a:blip>
                    <a:stretch>
                      <a:fillRect/>
                    </a:stretch>
                  </pic:blipFill>
                  <pic:spPr>
                    <a:xfrm>
                      <a:off x="0" y="0"/>
                      <a:ext cx="6591300" cy="2691447"/>
                    </a:xfrm>
                    <a:prstGeom prst="rect">
                      <a:avLst/>
                    </a:prstGeom>
                  </pic:spPr>
                </pic:pic>
              </a:graphicData>
            </a:graphic>
          </wp:inline>
        </w:drawing>
      </w:r>
    </w:p>
    <w:p w:rsidR="75ADAD8C" w:rsidP="75ADAD8C" w:rsidRDefault="75ADAD8C" w14:paraId="748F8D95" w14:textId="3D5954A5">
      <w:pPr>
        <w:pStyle w:val="Normal"/>
      </w:pPr>
      <w:r w:rsidR="21C863CE">
        <w:rPr/>
        <w:t xml:space="preserve">At this </w:t>
      </w:r>
      <w:r w:rsidR="21C863CE">
        <w:rPr/>
        <w:t>point,</w:t>
      </w:r>
      <w:r w:rsidR="21C863CE">
        <w:rPr/>
        <w:t xml:space="preserve"> the login / signup window has been destroyed. The main application is then showed again through the “root.deiconify” command</w:t>
      </w:r>
    </w:p>
    <w:p w:rsidR="75ADAD8C" w:rsidP="75ADAD8C" w:rsidRDefault="75ADAD8C" w14:paraId="7A3B95FE" w14:textId="73D4918A">
      <w:pPr>
        <w:pStyle w:val="Normal"/>
      </w:pPr>
      <w:r w:rsidR="75ADAD8C">
        <w:rPr/>
        <w:t>This file simply initialises and imports all the other necessary files in the right order so that the program can run correctly</w:t>
      </w:r>
    </w:p>
    <w:p w:rsidR="75ADAD8C" w:rsidP="75ADAD8C" w:rsidRDefault="75ADAD8C" w14:paraId="017370A8" w14:textId="317984CE">
      <w:pPr>
        <w:pStyle w:val="Heading2"/>
        <w:bidi w:val="0"/>
      </w:pPr>
      <w:bookmarkStart w:name="_Toc364997085" w:id="1716035367"/>
      <w:r w:rsidR="21C863CE">
        <w:rPr/>
        <w:t>Database Creation file</w:t>
      </w:r>
      <w:bookmarkEnd w:id="1716035367"/>
    </w:p>
    <w:p w:rsidR="75ADAD8C" w:rsidP="75ADAD8C" w:rsidRDefault="75ADAD8C" w14:paraId="0C5800FC" w14:textId="4D937698">
      <w:pPr>
        <w:pStyle w:val="Normal"/>
      </w:pPr>
      <w:r>
        <w:drawing>
          <wp:inline wp14:editId="01F49EBF" wp14:anchorId="476BCA28">
            <wp:extent cx="6591300" cy="3295650"/>
            <wp:effectExtent l="0" t="0" r="0" b="0"/>
            <wp:docPr id="1518837799" name="" title=""/>
            <wp:cNvGraphicFramePr>
              <a:graphicFrameLocks noChangeAspect="1"/>
            </wp:cNvGraphicFramePr>
            <a:graphic>
              <a:graphicData uri="http://schemas.openxmlformats.org/drawingml/2006/picture">
                <pic:pic>
                  <pic:nvPicPr>
                    <pic:cNvPr id="0" name=""/>
                    <pic:cNvPicPr/>
                  </pic:nvPicPr>
                  <pic:blipFill>
                    <a:blip r:embed="R4a469170850b4402">
                      <a:extLst>
                        <a:ext xmlns:a="http://schemas.openxmlformats.org/drawingml/2006/main" uri="{28A0092B-C50C-407E-A947-70E740481C1C}">
                          <a14:useLocalDpi val="0"/>
                        </a:ext>
                      </a:extLst>
                    </a:blip>
                    <a:stretch>
                      <a:fillRect/>
                    </a:stretch>
                  </pic:blipFill>
                  <pic:spPr>
                    <a:xfrm>
                      <a:off x="0" y="0"/>
                      <a:ext cx="6591300" cy="3295650"/>
                    </a:xfrm>
                    <a:prstGeom prst="rect">
                      <a:avLst/>
                    </a:prstGeom>
                  </pic:spPr>
                </pic:pic>
              </a:graphicData>
            </a:graphic>
          </wp:inline>
        </w:drawing>
      </w:r>
      <w:r>
        <w:drawing>
          <wp:inline wp14:editId="2CEFA40C" wp14:anchorId="08972F56">
            <wp:extent cx="6598227" cy="3092919"/>
            <wp:effectExtent l="0" t="0" r="0" b="0"/>
            <wp:docPr id="638731919" name="" title=""/>
            <wp:cNvGraphicFramePr>
              <a:graphicFrameLocks noChangeAspect="1"/>
            </wp:cNvGraphicFramePr>
            <a:graphic>
              <a:graphicData uri="http://schemas.openxmlformats.org/drawingml/2006/picture">
                <pic:pic>
                  <pic:nvPicPr>
                    <pic:cNvPr id="0" name=""/>
                    <pic:cNvPicPr/>
                  </pic:nvPicPr>
                  <pic:blipFill>
                    <a:blip r:embed="R2693c099d9f1447b">
                      <a:extLst>
                        <a:ext xmlns:a="http://schemas.openxmlformats.org/drawingml/2006/main" uri="{28A0092B-C50C-407E-A947-70E740481C1C}">
                          <a14:useLocalDpi val="0"/>
                        </a:ext>
                      </a:extLst>
                    </a:blip>
                    <a:stretch>
                      <a:fillRect/>
                    </a:stretch>
                  </pic:blipFill>
                  <pic:spPr>
                    <a:xfrm>
                      <a:off x="0" y="0"/>
                      <a:ext cx="6598227" cy="3092919"/>
                    </a:xfrm>
                    <a:prstGeom prst="rect">
                      <a:avLst/>
                    </a:prstGeom>
                  </pic:spPr>
                </pic:pic>
              </a:graphicData>
            </a:graphic>
          </wp:inline>
        </w:drawing>
      </w:r>
    </w:p>
    <w:p w:rsidR="75ADAD8C" w:rsidP="75ADAD8C" w:rsidRDefault="75ADAD8C" w14:paraId="7D803294" w14:textId="33B3CA68">
      <w:pPr>
        <w:pStyle w:val="Normal"/>
      </w:pPr>
      <w:r w:rsidR="75ADAD8C">
        <w:rPr/>
        <w:t xml:space="preserve">The two screenshots above </w:t>
      </w:r>
      <w:r w:rsidR="75ADAD8C">
        <w:rPr/>
        <w:t>represent</w:t>
      </w:r>
      <w:r w:rsidR="75ADAD8C">
        <w:rPr/>
        <w:t xml:space="preserve"> the creation of a database called “My database” and the creation of the tables within this database and what values each record in each table in this database will hold.</w:t>
      </w:r>
    </w:p>
    <w:p w:rsidR="75ADAD8C" w:rsidP="75ADAD8C" w:rsidRDefault="75ADAD8C" w14:paraId="0C5E9BFF" w14:textId="0D803CF0">
      <w:pPr>
        <w:pStyle w:val="Normal"/>
      </w:pPr>
      <w:r>
        <w:drawing>
          <wp:inline wp14:editId="7CB26E34" wp14:anchorId="0400B6E5">
            <wp:extent cx="6606886" cy="3041921"/>
            <wp:effectExtent l="0" t="0" r="0" b="0"/>
            <wp:docPr id="1256509324" name="" title=""/>
            <wp:cNvGraphicFramePr>
              <a:graphicFrameLocks noChangeAspect="1"/>
            </wp:cNvGraphicFramePr>
            <a:graphic>
              <a:graphicData uri="http://schemas.openxmlformats.org/drawingml/2006/picture">
                <pic:pic>
                  <pic:nvPicPr>
                    <pic:cNvPr id="0" name=""/>
                    <pic:cNvPicPr/>
                  </pic:nvPicPr>
                  <pic:blipFill>
                    <a:blip r:embed="R7bb0f3e4fc444da0">
                      <a:extLst>
                        <a:ext xmlns:a="http://schemas.openxmlformats.org/drawingml/2006/main" uri="{28A0092B-C50C-407E-A947-70E740481C1C}">
                          <a14:useLocalDpi val="0"/>
                        </a:ext>
                      </a:extLst>
                    </a:blip>
                    <a:stretch>
                      <a:fillRect/>
                    </a:stretch>
                  </pic:blipFill>
                  <pic:spPr>
                    <a:xfrm>
                      <a:off x="0" y="0"/>
                      <a:ext cx="6606886" cy="3041921"/>
                    </a:xfrm>
                    <a:prstGeom prst="rect">
                      <a:avLst/>
                    </a:prstGeom>
                  </pic:spPr>
                </pic:pic>
              </a:graphicData>
            </a:graphic>
          </wp:inline>
        </w:drawing>
      </w:r>
      <w:r>
        <w:drawing>
          <wp:inline wp14:editId="754073B7" wp14:anchorId="453311DB">
            <wp:extent cx="6495906" cy="3099088"/>
            <wp:effectExtent l="0" t="0" r="0" b="0"/>
            <wp:docPr id="660830826" name="" title=""/>
            <wp:cNvGraphicFramePr>
              <a:graphicFrameLocks noChangeAspect="1"/>
            </wp:cNvGraphicFramePr>
            <a:graphic>
              <a:graphicData uri="http://schemas.openxmlformats.org/drawingml/2006/picture">
                <pic:pic>
                  <pic:nvPicPr>
                    <pic:cNvPr id="0" name=""/>
                    <pic:cNvPicPr/>
                  </pic:nvPicPr>
                  <pic:blipFill>
                    <a:blip r:embed="Ree1c41a88112485b">
                      <a:extLst>
                        <a:ext xmlns:a="http://schemas.openxmlformats.org/drawingml/2006/main" uri="{28A0092B-C50C-407E-A947-70E740481C1C}">
                          <a14:useLocalDpi val="0"/>
                        </a:ext>
                      </a:extLst>
                    </a:blip>
                    <a:stretch>
                      <a:fillRect/>
                    </a:stretch>
                  </pic:blipFill>
                  <pic:spPr>
                    <a:xfrm>
                      <a:off x="0" y="0"/>
                      <a:ext cx="6495906" cy="3099088"/>
                    </a:xfrm>
                    <a:prstGeom prst="rect">
                      <a:avLst/>
                    </a:prstGeom>
                  </pic:spPr>
                </pic:pic>
              </a:graphicData>
            </a:graphic>
          </wp:inline>
        </w:drawing>
      </w:r>
    </w:p>
    <w:p w:rsidR="75ADAD8C" w:rsidP="75ADAD8C" w:rsidRDefault="75ADAD8C" w14:paraId="0A94277C" w14:textId="2C7F3246">
      <w:pPr>
        <w:pStyle w:val="Normal"/>
      </w:pPr>
      <w:r w:rsidR="21C863CE">
        <w:rPr/>
        <w:t xml:space="preserve">This dynamically populates the database with data from the Workout API sorting the data into the 4 tables specified above - [Split, </w:t>
      </w:r>
      <w:r w:rsidR="21C863CE">
        <w:rPr/>
        <w:t>Program_Routine</w:t>
      </w:r>
      <w:r w:rsidR="21C863CE">
        <w:rPr/>
        <w:t>, Workout, Exercise]</w:t>
      </w:r>
    </w:p>
    <w:p w:rsidR="21C863CE" w:rsidP="21C863CE" w:rsidRDefault="21C863CE" w14:paraId="589FF6AB" w14:textId="4093C553">
      <w:pPr>
        <w:pStyle w:val="Normal"/>
      </w:pPr>
    </w:p>
    <w:p w:rsidR="21C863CE" w:rsidP="21C863CE" w:rsidRDefault="21C863CE" w14:paraId="7561E673" w14:textId="49F88F12">
      <w:pPr>
        <w:pStyle w:val="Heading2"/>
      </w:pPr>
      <w:bookmarkStart w:name="_Toc1691916846" w:id="398574967"/>
      <w:r w:rsidR="21C863CE">
        <w:rPr/>
        <w:t xml:space="preserve">Implementation </w:t>
      </w:r>
      <w:r w:rsidR="21C863CE">
        <w:rPr/>
        <w:t>techniques</w:t>
      </w:r>
      <w:r w:rsidR="21C863CE">
        <w:rPr/>
        <w:t>:</w:t>
      </w:r>
      <w:bookmarkEnd w:id="398574967"/>
    </w:p>
    <w:p w:rsidR="21C863CE" w:rsidP="21C863CE" w:rsidRDefault="21C863CE" w14:paraId="380DBB3F" w14:textId="5C0A6F29">
      <w:pPr>
        <w:pStyle w:val="Normal"/>
      </w:pPr>
    </w:p>
    <w:p w:rsidR="21C863CE" w:rsidP="21C863CE" w:rsidRDefault="21C863CE" w14:paraId="680A349B" w14:textId="694C421E">
      <w:pPr>
        <w:pStyle w:val="Heading3"/>
      </w:pPr>
      <w:bookmarkStart w:name="_Toc252385179" w:id="2119008461"/>
      <w:r w:rsidR="21C863CE">
        <w:rPr/>
        <w:t>Inher</w:t>
      </w:r>
      <w:r w:rsidR="21C863CE">
        <w:rPr/>
        <w:t>itance</w:t>
      </w:r>
      <w:bookmarkEnd w:id="2119008461"/>
    </w:p>
    <w:p w:rsidR="21C863CE" w:rsidP="21C863CE" w:rsidRDefault="21C863CE" w14:paraId="779D2AE4" w14:textId="13B5E4C3">
      <w:pPr>
        <w:pStyle w:val="Normal"/>
      </w:pPr>
      <w:r>
        <w:drawing>
          <wp:inline wp14:editId="0FB5A927" wp14:anchorId="128DB94D">
            <wp:extent cx="6532562" cy="2572196"/>
            <wp:effectExtent l="0" t="0" r="0" b="0"/>
            <wp:docPr id="1956531729" name="" title=""/>
            <wp:cNvGraphicFramePr>
              <a:graphicFrameLocks noChangeAspect="1"/>
            </wp:cNvGraphicFramePr>
            <a:graphic>
              <a:graphicData uri="http://schemas.openxmlformats.org/drawingml/2006/picture">
                <pic:pic>
                  <pic:nvPicPr>
                    <pic:cNvPr id="0" name=""/>
                    <pic:cNvPicPr/>
                  </pic:nvPicPr>
                  <pic:blipFill>
                    <a:blip r:embed="R05d790e442e14124">
                      <a:extLst>
                        <a:ext xmlns:a="http://schemas.openxmlformats.org/drawingml/2006/main" uri="{28A0092B-C50C-407E-A947-70E740481C1C}">
                          <a14:useLocalDpi val="0"/>
                        </a:ext>
                      </a:extLst>
                    </a:blip>
                    <a:stretch>
                      <a:fillRect/>
                    </a:stretch>
                  </pic:blipFill>
                  <pic:spPr>
                    <a:xfrm>
                      <a:off x="0" y="0"/>
                      <a:ext cx="6532562" cy="2572196"/>
                    </a:xfrm>
                    <a:prstGeom prst="rect">
                      <a:avLst/>
                    </a:prstGeom>
                  </pic:spPr>
                </pic:pic>
              </a:graphicData>
            </a:graphic>
          </wp:inline>
        </w:drawing>
      </w:r>
    </w:p>
    <w:p w:rsidR="21C863CE" w:rsidP="21C863CE" w:rsidRDefault="21C863CE" w14:paraId="3709F0E4" w14:textId="36302BFC">
      <w:pPr>
        <w:pStyle w:val="Normal"/>
      </w:pPr>
      <w:r>
        <w:drawing>
          <wp:inline wp14:editId="51087796" wp14:anchorId="753AE91D">
            <wp:extent cx="6469062" cy="552566"/>
            <wp:effectExtent l="0" t="0" r="0" b="0"/>
            <wp:docPr id="772107801" name="" title=""/>
            <wp:cNvGraphicFramePr>
              <a:graphicFrameLocks noChangeAspect="1"/>
            </wp:cNvGraphicFramePr>
            <a:graphic>
              <a:graphicData uri="http://schemas.openxmlformats.org/drawingml/2006/picture">
                <pic:pic>
                  <pic:nvPicPr>
                    <pic:cNvPr id="0" name=""/>
                    <pic:cNvPicPr/>
                  </pic:nvPicPr>
                  <pic:blipFill>
                    <a:blip r:embed="Rdaf5954fed734210">
                      <a:extLst>
                        <a:ext xmlns:a="http://schemas.openxmlformats.org/drawingml/2006/main" uri="{28A0092B-C50C-407E-A947-70E740481C1C}">
                          <a14:useLocalDpi val="0"/>
                        </a:ext>
                      </a:extLst>
                    </a:blip>
                    <a:stretch>
                      <a:fillRect/>
                    </a:stretch>
                  </pic:blipFill>
                  <pic:spPr>
                    <a:xfrm>
                      <a:off x="0" y="0"/>
                      <a:ext cx="6469062" cy="552566"/>
                    </a:xfrm>
                    <a:prstGeom prst="rect">
                      <a:avLst/>
                    </a:prstGeom>
                  </pic:spPr>
                </pic:pic>
              </a:graphicData>
            </a:graphic>
          </wp:inline>
        </w:drawing>
      </w:r>
    </w:p>
    <w:p w:rsidR="21C863CE" w:rsidP="21C863CE" w:rsidRDefault="21C863CE" w14:paraId="547530C3" w14:textId="69F23AFE">
      <w:pPr>
        <w:pStyle w:val="Normal"/>
      </w:pPr>
      <w:r>
        <w:drawing>
          <wp:inline wp14:editId="11735DB0" wp14:anchorId="6F5DEDAC">
            <wp:extent cx="6413500" cy="1309423"/>
            <wp:effectExtent l="0" t="0" r="0" b="0"/>
            <wp:docPr id="376215670" name="" title=""/>
            <wp:cNvGraphicFramePr>
              <a:graphicFrameLocks noChangeAspect="1"/>
            </wp:cNvGraphicFramePr>
            <a:graphic>
              <a:graphicData uri="http://schemas.openxmlformats.org/drawingml/2006/picture">
                <pic:pic>
                  <pic:nvPicPr>
                    <pic:cNvPr id="0" name=""/>
                    <pic:cNvPicPr/>
                  </pic:nvPicPr>
                  <pic:blipFill>
                    <a:blip r:embed="Rf06bb4ad115140af">
                      <a:extLst>
                        <a:ext xmlns:a="http://schemas.openxmlformats.org/drawingml/2006/main" uri="{28A0092B-C50C-407E-A947-70E740481C1C}">
                          <a14:useLocalDpi val="0"/>
                        </a:ext>
                      </a:extLst>
                    </a:blip>
                    <a:stretch>
                      <a:fillRect/>
                    </a:stretch>
                  </pic:blipFill>
                  <pic:spPr>
                    <a:xfrm>
                      <a:off x="0" y="0"/>
                      <a:ext cx="6413500" cy="1309423"/>
                    </a:xfrm>
                    <a:prstGeom prst="rect">
                      <a:avLst/>
                    </a:prstGeom>
                  </pic:spPr>
                </pic:pic>
              </a:graphicData>
            </a:graphic>
          </wp:inline>
        </w:drawing>
      </w:r>
    </w:p>
    <w:p w:rsidR="21C863CE" w:rsidP="21C863CE" w:rsidRDefault="21C863CE" w14:paraId="272CB8C8" w14:textId="7AA414F4">
      <w:pPr>
        <w:pStyle w:val="Normal"/>
      </w:pPr>
      <w:r w:rsidR="21C863CE">
        <w:rPr/>
        <w:t xml:space="preserve">Very clearly the specific exercise class is inheriting from the treeview class. It inherits all the parameters and functions of the treeview class. An instance of that inherited class is created in the </w:t>
      </w:r>
      <w:r w:rsidR="21C863CE">
        <w:rPr/>
        <w:t>To_Treeview</w:t>
      </w:r>
      <w:r w:rsidR="21C863CE">
        <w:rPr/>
        <w:t xml:space="preserve"> method - {refer </w:t>
      </w:r>
      <w:r w:rsidR="21C863CE">
        <w:rPr/>
        <w:t>above f</w:t>
      </w:r>
      <w:r w:rsidR="21C863CE">
        <w:rPr/>
        <w:t>or full code context}</w:t>
      </w:r>
    </w:p>
    <w:p w:rsidR="21C863CE" w:rsidP="21C863CE" w:rsidRDefault="21C863CE" w14:paraId="39024E80" w14:textId="3BE5FC83">
      <w:pPr>
        <w:pStyle w:val="Heading3"/>
      </w:pPr>
      <w:bookmarkStart w:name="_Toc1369621570" w:id="1244186059"/>
      <w:r w:rsidR="21C863CE">
        <w:rPr/>
        <w:t>Polymorphism</w:t>
      </w:r>
      <w:bookmarkEnd w:id="1244186059"/>
    </w:p>
    <w:p w:rsidR="21C863CE" w:rsidP="21C863CE" w:rsidRDefault="21C863CE" w14:paraId="78DE2AD3" w14:textId="644F1CC0">
      <w:pPr>
        <w:pStyle w:val="Normal"/>
      </w:pPr>
      <w:r>
        <w:drawing>
          <wp:inline wp14:editId="56CBB722" wp14:anchorId="4546F822">
            <wp:extent cx="5724525" cy="488970"/>
            <wp:effectExtent l="0" t="0" r="0" b="0"/>
            <wp:docPr id="954585418" name="" title=""/>
            <wp:cNvGraphicFramePr>
              <a:graphicFrameLocks noChangeAspect="1"/>
            </wp:cNvGraphicFramePr>
            <a:graphic>
              <a:graphicData uri="http://schemas.openxmlformats.org/drawingml/2006/picture">
                <pic:pic>
                  <pic:nvPicPr>
                    <pic:cNvPr id="0" name=""/>
                    <pic:cNvPicPr/>
                  </pic:nvPicPr>
                  <pic:blipFill>
                    <a:blip r:embed="R0f9a44e5893f4e78">
                      <a:extLst>
                        <a:ext xmlns:a="http://schemas.openxmlformats.org/drawingml/2006/main" uri="{28A0092B-C50C-407E-A947-70E740481C1C}">
                          <a14:useLocalDpi val="0"/>
                        </a:ext>
                      </a:extLst>
                    </a:blip>
                    <a:stretch>
                      <a:fillRect/>
                    </a:stretch>
                  </pic:blipFill>
                  <pic:spPr>
                    <a:xfrm>
                      <a:off x="0" y="0"/>
                      <a:ext cx="5724525" cy="488970"/>
                    </a:xfrm>
                    <a:prstGeom prst="rect">
                      <a:avLst/>
                    </a:prstGeom>
                  </pic:spPr>
                </pic:pic>
              </a:graphicData>
            </a:graphic>
          </wp:inline>
        </w:drawing>
      </w:r>
      <w:r w:rsidR="21C863CE">
        <w:rPr/>
        <w:t xml:space="preserve">Since the specific exercise class accepts any number of arguments through </w:t>
      </w:r>
      <w:r w:rsidR="21C863CE">
        <w:rPr/>
        <w:t>the” *</w:t>
      </w:r>
      <w:r w:rsidR="21C863CE">
        <w:rPr/>
        <w:t>*</w:t>
      </w:r>
      <w:r w:rsidR="21C863CE">
        <w:rPr/>
        <w:t>kwargs</w:t>
      </w:r>
      <w:r w:rsidR="21C863CE">
        <w:rPr/>
        <w:t>” parameter this is an example of compile time polymorphism because there can be a different number of arguments to treeview each time an instance is created.</w:t>
      </w:r>
    </w:p>
    <w:p w:rsidR="21C863CE" w:rsidP="21C863CE" w:rsidRDefault="21C863CE" w14:paraId="2C72D8A1" w14:textId="135DE38B">
      <w:pPr>
        <w:pStyle w:val="Heading3"/>
      </w:pPr>
      <w:bookmarkStart w:name="_Toc1469259416" w:id="2134504645"/>
      <w:r w:rsidR="21C863CE">
        <w:rPr/>
        <w:t>Composition</w:t>
      </w:r>
      <w:bookmarkEnd w:id="2134504645"/>
    </w:p>
    <w:p w:rsidR="21C863CE" w:rsidP="21C863CE" w:rsidRDefault="21C863CE" w14:paraId="659152BD" w14:textId="2E3BC359">
      <w:pPr>
        <w:pStyle w:val="Normal"/>
      </w:pPr>
      <w:r>
        <w:drawing>
          <wp:inline wp14:editId="333E8707" wp14:anchorId="3788B0C6">
            <wp:extent cx="5724525" cy="833549"/>
            <wp:effectExtent l="0" t="0" r="0" b="0"/>
            <wp:docPr id="2065943788" name="" title=""/>
            <wp:cNvGraphicFramePr>
              <a:graphicFrameLocks noChangeAspect="1"/>
            </wp:cNvGraphicFramePr>
            <a:graphic>
              <a:graphicData uri="http://schemas.openxmlformats.org/drawingml/2006/picture">
                <pic:pic>
                  <pic:nvPicPr>
                    <pic:cNvPr id="0" name=""/>
                    <pic:cNvPicPr/>
                  </pic:nvPicPr>
                  <pic:blipFill>
                    <a:blip r:embed="R254995c5666b4387">
                      <a:extLst>
                        <a:ext xmlns:a="http://schemas.openxmlformats.org/drawingml/2006/main" uri="{28A0092B-C50C-407E-A947-70E740481C1C}">
                          <a14:useLocalDpi val="0"/>
                        </a:ext>
                      </a:extLst>
                    </a:blip>
                    <a:stretch>
                      <a:fillRect/>
                    </a:stretch>
                  </pic:blipFill>
                  <pic:spPr>
                    <a:xfrm>
                      <a:off x="0" y="0"/>
                      <a:ext cx="5724525" cy="833549"/>
                    </a:xfrm>
                    <a:prstGeom prst="rect">
                      <a:avLst/>
                    </a:prstGeom>
                  </pic:spPr>
                </pic:pic>
              </a:graphicData>
            </a:graphic>
          </wp:inline>
        </w:drawing>
      </w:r>
      <w:r>
        <w:drawing>
          <wp:inline wp14:editId="31158DCA" wp14:anchorId="6E2D04A2">
            <wp:extent cx="6388395" cy="3433762"/>
            <wp:effectExtent l="0" t="0" r="0" b="0"/>
            <wp:docPr id="984659485" name="" title=""/>
            <wp:cNvGraphicFramePr>
              <a:graphicFrameLocks noChangeAspect="1"/>
            </wp:cNvGraphicFramePr>
            <a:graphic>
              <a:graphicData uri="http://schemas.openxmlformats.org/drawingml/2006/picture">
                <pic:pic>
                  <pic:nvPicPr>
                    <pic:cNvPr id="0" name=""/>
                    <pic:cNvPicPr/>
                  </pic:nvPicPr>
                  <pic:blipFill>
                    <a:blip r:embed="Re8bdafd0b63e4012">
                      <a:extLst>
                        <a:ext xmlns:a="http://schemas.openxmlformats.org/drawingml/2006/main" uri="{28A0092B-C50C-407E-A947-70E740481C1C}">
                          <a14:useLocalDpi val="0"/>
                        </a:ext>
                      </a:extLst>
                    </a:blip>
                    <a:stretch>
                      <a:fillRect/>
                    </a:stretch>
                  </pic:blipFill>
                  <pic:spPr>
                    <a:xfrm>
                      <a:off x="0" y="0"/>
                      <a:ext cx="6388395" cy="3433762"/>
                    </a:xfrm>
                    <a:prstGeom prst="rect">
                      <a:avLst/>
                    </a:prstGeom>
                  </pic:spPr>
                </pic:pic>
              </a:graphicData>
            </a:graphic>
          </wp:inline>
        </w:drawing>
      </w:r>
    </w:p>
    <w:p w:rsidR="21C863CE" w:rsidP="21C863CE" w:rsidRDefault="21C863CE" w14:paraId="46ACBED2" w14:textId="27601E64">
      <w:pPr>
        <w:pStyle w:val="Normal"/>
      </w:pPr>
      <w:r>
        <w:drawing>
          <wp:inline wp14:editId="025FA5E9" wp14:anchorId="37300026">
            <wp:extent cx="6397625" cy="3318768"/>
            <wp:effectExtent l="0" t="0" r="0" b="0"/>
            <wp:docPr id="526344227" name="" title=""/>
            <wp:cNvGraphicFramePr>
              <a:graphicFrameLocks noChangeAspect="1"/>
            </wp:cNvGraphicFramePr>
            <a:graphic>
              <a:graphicData uri="http://schemas.openxmlformats.org/drawingml/2006/picture">
                <pic:pic>
                  <pic:nvPicPr>
                    <pic:cNvPr id="0" name=""/>
                    <pic:cNvPicPr/>
                  </pic:nvPicPr>
                  <pic:blipFill>
                    <a:blip r:embed="Rbc75093ba9a04dd0">
                      <a:extLst>
                        <a:ext xmlns:a="http://schemas.openxmlformats.org/drawingml/2006/main" uri="{28A0092B-C50C-407E-A947-70E740481C1C}">
                          <a14:useLocalDpi val="0"/>
                        </a:ext>
                      </a:extLst>
                    </a:blip>
                    <a:stretch>
                      <a:fillRect/>
                    </a:stretch>
                  </pic:blipFill>
                  <pic:spPr>
                    <a:xfrm>
                      <a:off x="0" y="0"/>
                      <a:ext cx="6397625" cy="3318768"/>
                    </a:xfrm>
                    <a:prstGeom prst="rect">
                      <a:avLst/>
                    </a:prstGeom>
                  </pic:spPr>
                </pic:pic>
              </a:graphicData>
            </a:graphic>
          </wp:inline>
        </w:drawing>
      </w:r>
    </w:p>
    <w:p w:rsidR="21C863CE" w:rsidRDefault="21C863CE" w14:paraId="511B16FB" w14:textId="61F46073">
      <w:r>
        <w:br w:type="page"/>
      </w:r>
    </w:p>
    <w:p w:rsidR="21C863CE" w:rsidP="21C863CE" w:rsidRDefault="21C863CE" w14:paraId="10CF65C1" w14:textId="1E03B692">
      <w:pPr>
        <w:pStyle w:val="Normal"/>
      </w:pPr>
      <w:r>
        <w:drawing>
          <wp:inline wp14:editId="067C6631" wp14:anchorId="1C2E0DDB">
            <wp:extent cx="6572250" cy="438150"/>
            <wp:effectExtent l="0" t="0" r="0" b="0"/>
            <wp:docPr id="1852183454" name="" title=""/>
            <wp:cNvGraphicFramePr>
              <a:graphicFrameLocks noChangeAspect="1"/>
            </wp:cNvGraphicFramePr>
            <a:graphic>
              <a:graphicData uri="http://schemas.openxmlformats.org/drawingml/2006/picture">
                <pic:pic>
                  <pic:nvPicPr>
                    <pic:cNvPr id="0" name=""/>
                    <pic:cNvPicPr/>
                  </pic:nvPicPr>
                  <pic:blipFill>
                    <a:blip r:embed="Rc283a0fbe78040ce">
                      <a:extLst>
                        <a:ext xmlns:a="http://schemas.openxmlformats.org/drawingml/2006/main" uri="{28A0092B-C50C-407E-A947-70E740481C1C}">
                          <a14:useLocalDpi val="0"/>
                        </a:ext>
                      </a:extLst>
                    </a:blip>
                    <a:stretch>
                      <a:fillRect/>
                    </a:stretch>
                  </pic:blipFill>
                  <pic:spPr>
                    <a:xfrm>
                      <a:off x="0" y="0"/>
                      <a:ext cx="6572250" cy="438150"/>
                    </a:xfrm>
                    <a:prstGeom prst="rect">
                      <a:avLst/>
                    </a:prstGeom>
                  </pic:spPr>
                </pic:pic>
              </a:graphicData>
            </a:graphic>
          </wp:inline>
        </w:drawing>
      </w:r>
    </w:p>
    <w:p w:rsidR="21C863CE" w:rsidP="21C863CE" w:rsidRDefault="21C863CE" w14:paraId="56BFB909" w14:textId="6A0F3611">
      <w:pPr>
        <w:pStyle w:val="Normal"/>
      </w:pPr>
      <w:r>
        <w:drawing>
          <wp:inline wp14:editId="43737765" wp14:anchorId="49CE1CC3">
            <wp:extent cx="6580188" cy="3043337"/>
            <wp:effectExtent l="0" t="0" r="0" b="0"/>
            <wp:docPr id="52487646" name="" title=""/>
            <wp:cNvGraphicFramePr>
              <a:graphicFrameLocks noChangeAspect="1"/>
            </wp:cNvGraphicFramePr>
            <a:graphic>
              <a:graphicData uri="http://schemas.openxmlformats.org/drawingml/2006/picture">
                <pic:pic>
                  <pic:nvPicPr>
                    <pic:cNvPr id="0" name=""/>
                    <pic:cNvPicPr/>
                  </pic:nvPicPr>
                  <pic:blipFill>
                    <a:blip r:embed="R2f886e8e4d3646bc">
                      <a:extLst>
                        <a:ext xmlns:a="http://schemas.openxmlformats.org/drawingml/2006/main" uri="{28A0092B-C50C-407E-A947-70E740481C1C}">
                          <a14:useLocalDpi val="0"/>
                        </a:ext>
                      </a:extLst>
                    </a:blip>
                    <a:stretch>
                      <a:fillRect/>
                    </a:stretch>
                  </pic:blipFill>
                  <pic:spPr>
                    <a:xfrm>
                      <a:off x="0" y="0"/>
                      <a:ext cx="6580188" cy="3043337"/>
                    </a:xfrm>
                    <a:prstGeom prst="rect">
                      <a:avLst/>
                    </a:prstGeom>
                  </pic:spPr>
                </pic:pic>
              </a:graphicData>
            </a:graphic>
          </wp:inline>
        </w:drawing>
      </w:r>
      <w:r>
        <w:drawing>
          <wp:inline wp14:editId="5BDA022B" wp14:anchorId="3A226FC9">
            <wp:extent cx="6564312" cy="328216"/>
            <wp:effectExtent l="0" t="0" r="0" b="0"/>
            <wp:docPr id="1264063525" name="" title=""/>
            <wp:cNvGraphicFramePr>
              <a:graphicFrameLocks noChangeAspect="1"/>
            </wp:cNvGraphicFramePr>
            <a:graphic>
              <a:graphicData uri="http://schemas.openxmlformats.org/drawingml/2006/picture">
                <pic:pic>
                  <pic:nvPicPr>
                    <pic:cNvPr id="0" name=""/>
                    <pic:cNvPicPr/>
                  </pic:nvPicPr>
                  <pic:blipFill>
                    <a:blip r:embed="R66779c3f402940b2">
                      <a:extLst>
                        <a:ext xmlns:a="http://schemas.openxmlformats.org/drawingml/2006/main" uri="{28A0092B-C50C-407E-A947-70E740481C1C}">
                          <a14:useLocalDpi val="0"/>
                        </a:ext>
                      </a:extLst>
                    </a:blip>
                    <a:stretch>
                      <a:fillRect/>
                    </a:stretch>
                  </pic:blipFill>
                  <pic:spPr>
                    <a:xfrm>
                      <a:off x="0" y="0"/>
                      <a:ext cx="6564312" cy="328216"/>
                    </a:xfrm>
                    <a:prstGeom prst="rect">
                      <a:avLst/>
                    </a:prstGeom>
                  </pic:spPr>
                </pic:pic>
              </a:graphicData>
            </a:graphic>
          </wp:inline>
        </w:drawing>
      </w:r>
    </w:p>
    <w:p w:rsidR="21C863CE" w:rsidP="21C863CE" w:rsidRDefault="21C863CE" w14:paraId="015D31D6" w14:textId="1CB973C8">
      <w:pPr>
        <w:pStyle w:val="Normal"/>
      </w:pPr>
      <w:r w:rsidR="21C863CE">
        <w:rPr/>
        <w:t>All these screenshots show composition as the workout class calls events of the calendar class within itself</w:t>
      </w:r>
    </w:p>
    <w:p w:rsidR="21C863CE" w:rsidP="21C863CE" w:rsidRDefault="21C863CE" w14:paraId="30CFB255" w14:textId="761B87F6">
      <w:pPr>
        <w:pStyle w:val="Normal"/>
      </w:pPr>
      <w:r>
        <w:drawing>
          <wp:inline wp14:editId="161AF160" wp14:anchorId="3FCA4EC9">
            <wp:extent cx="6588125" cy="192154"/>
            <wp:effectExtent l="0" t="0" r="0" b="0"/>
            <wp:docPr id="1910874229" name="" title=""/>
            <wp:cNvGraphicFramePr>
              <a:graphicFrameLocks noChangeAspect="1"/>
            </wp:cNvGraphicFramePr>
            <a:graphic>
              <a:graphicData uri="http://schemas.openxmlformats.org/drawingml/2006/picture">
                <pic:pic>
                  <pic:nvPicPr>
                    <pic:cNvPr id="0" name=""/>
                    <pic:cNvPicPr/>
                  </pic:nvPicPr>
                  <pic:blipFill>
                    <a:blip r:embed="Rd7ee3371aa314cfe">
                      <a:extLst>
                        <a:ext xmlns:a="http://schemas.openxmlformats.org/drawingml/2006/main" uri="{28A0092B-C50C-407E-A947-70E740481C1C}">
                          <a14:useLocalDpi val="0"/>
                        </a:ext>
                      </a:extLst>
                    </a:blip>
                    <a:stretch>
                      <a:fillRect/>
                    </a:stretch>
                  </pic:blipFill>
                  <pic:spPr>
                    <a:xfrm>
                      <a:off x="0" y="0"/>
                      <a:ext cx="6588125" cy="192154"/>
                    </a:xfrm>
                    <a:prstGeom prst="rect">
                      <a:avLst/>
                    </a:prstGeom>
                  </pic:spPr>
                </pic:pic>
              </a:graphicData>
            </a:graphic>
          </wp:inline>
        </w:drawing>
      </w:r>
    </w:p>
    <w:p w:rsidR="21C863CE" w:rsidP="21C863CE" w:rsidRDefault="21C863CE" w14:paraId="354715FA" w14:textId="012753E5">
      <w:pPr>
        <w:pStyle w:val="Normal"/>
      </w:pPr>
      <w:r>
        <w:drawing>
          <wp:inline wp14:editId="41B61A83" wp14:anchorId="57E33793">
            <wp:extent cx="6572250" cy="643533"/>
            <wp:effectExtent l="0" t="0" r="0" b="0"/>
            <wp:docPr id="648358868" name="" title=""/>
            <wp:cNvGraphicFramePr>
              <a:graphicFrameLocks noChangeAspect="1"/>
            </wp:cNvGraphicFramePr>
            <a:graphic>
              <a:graphicData uri="http://schemas.openxmlformats.org/drawingml/2006/picture">
                <pic:pic>
                  <pic:nvPicPr>
                    <pic:cNvPr id="0" name=""/>
                    <pic:cNvPicPr/>
                  </pic:nvPicPr>
                  <pic:blipFill>
                    <a:blip r:embed="R27ceb874445c48f5">
                      <a:extLst>
                        <a:ext xmlns:a="http://schemas.openxmlformats.org/drawingml/2006/main" uri="{28A0092B-C50C-407E-A947-70E740481C1C}">
                          <a14:useLocalDpi val="0"/>
                        </a:ext>
                      </a:extLst>
                    </a:blip>
                    <a:stretch>
                      <a:fillRect/>
                    </a:stretch>
                  </pic:blipFill>
                  <pic:spPr>
                    <a:xfrm>
                      <a:off x="0" y="0"/>
                      <a:ext cx="6572250" cy="643533"/>
                    </a:xfrm>
                    <a:prstGeom prst="rect">
                      <a:avLst/>
                    </a:prstGeom>
                  </pic:spPr>
                </pic:pic>
              </a:graphicData>
            </a:graphic>
          </wp:inline>
        </w:drawing>
      </w:r>
    </w:p>
    <w:p w:rsidR="21C863CE" w:rsidP="21C863CE" w:rsidRDefault="21C863CE" w14:paraId="305BE6C9" w14:textId="14D6B0B3">
      <w:pPr>
        <w:pStyle w:val="Normal"/>
        <w:rPr>
          <w:rFonts w:ascii="system-ui" w:hAnsi="system-ui" w:eastAsia="system-ui" w:cs="system-ui"/>
          <w:b w:val="0"/>
          <w:bCs w:val="0"/>
          <w:i w:val="0"/>
          <w:iCs w:val="0"/>
          <w:caps w:val="0"/>
          <w:smallCaps w:val="0"/>
          <w:noProof w:val="0"/>
          <w:color w:val="ECECEC"/>
          <w:sz w:val="24"/>
          <w:szCs w:val="24"/>
          <w:lang w:val="en-GB"/>
        </w:rPr>
      </w:pPr>
      <w:r w:rsidR="21C863CE">
        <w:rPr/>
        <w:t xml:space="preserve">This also shows composition as the workout display class specifies an instance of the specific exercise class and then calls two methods of that class when the radiobutton is pressed, giving it </w:t>
      </w:r>
      <w:r w:rsidR="21C863CE">
        <w:rPr/>
        <w:t>it’s</w:t>
      </w:r>
      <w:r w:rsidR="21C863CE">
        <w:rPr/>
        <w:t xml:space="preserve"> dynamicity.</w:t>
      </w:r>
    </w:p>
    <w:p w:rsidR="21C863CE" w:rsidP="21C863CE" w:rsidRDefault="21C863CE" w14:paraId="14EC367F" w14:textId="1F95E018">
      <w:pPr>
        <w:pStyle w:val="Normal"/>
      </w:pPr>
    </w:p>
    <w:p w:rsidR="21C863CE" w:rsidP="21C863CE" w:rsidRDefault="21C863CE" w14:paraId="551498C2" w14:textId="53F1C6D3">
      <w:pPr>
        <w:pStyle w:val="Normal"/>
      </w:pPr>
      <w:r w:rsidR="21C863CE">
        <w:rPr/>
        <w:t xml:space="preserve">These are composition because the instances of classes called </w:t>
      </w:r>
      <w:r w:rsidR="21C863CE">
        <w:rPr/>
        <w:t>don’t</w:t>
      </w:r>
      <w:r w:rsidR="21C863CE">
        <w:rPr/>
        <w:t xml:space="preserve"> make sense outside the class and if they were to be destroyed the other instances of the classes would be affected</w:t>
      </w:r>
    </w:p>
    <w:p w:rsidR="34A4242A" w:rsidP="34A4242A" w:rsidRDefault="34A4242A" w14:paraId="5620FC8C" w14:textId="458FF0DF">
      <w:pPr>
        <w:pStyle w:val="Heading1"/>
        <w:bidi w:val="0"/>
      </w:pPr>
      <w:bookmarkStart w:name="_Toc1383880438" w:id="45053536"/>
      <w:r w:rsidR="21C863CE">
        <w:rPr/>
        <w:t>TESTING</w:t>
      </w:r>
      <w:bookmarkEnd w:id="45053536"/>
    </w:p>
    <w:p w:rsidR="34A4242A" w:rsidP="34A4242A" w:rsidRDefault="34A4242A" w14:paraId="13D84CA3" w14:textId="29FEEBCA">
      <w:pPr>
        <w:pStyle w:val="Normal"/>
        <w:bidi w:val="0"/>
      </w:pPr>
    </w:p>
    <w:p w:rsidR="34A4242A" w:rsidP="34A4242A" w:rsidRDefault="34A4242A" w14:paraId="55944363" w14:textId="54AF2657">
      <w:pPr>
        <w:pStyle w:val="Heading2"/>
        <w:bidi w:val="0"/>
      </w:pPr>
      <w:bookmarkStart w:name="_Toc601963751" w:id="1451888367"/>
      <w:r w:rsidR="21C863CE">
        <w:rPr/>
        <w:t xml:space="preserve">Mistakes </w:t>
      </w:r>
      <w:r w:rsidR="21C863CE">
        <w:rPr/>
        <w:t>encountered</w:t>
      </w:r>
      <w:r w:rsidR="21C863CE">
        <w:rPr/>
        <w:t xml:space="preserve"> while coding</w:t>
      </w:r>
      <w:bookmarkEnd w:id="1451888367"/>
    </w:p>
    <w:p w:rsidR="34A4242A" w:rsidP="34A4242A" w:rsidRDefault="34A4242A" w14:paraId="480ED33E" w14:textId="02B79060">
      <w:pPr>
        <w:pStyle w:val="Normal"/>
      </w:pPr>
      <w:r>
        <w:drawing>
          <wp:inline wp14:editId="20F43D48" wp14:anchorId="5722B0C7">
            <wp:extent cx="5724524" cy="4991102"/>
            <wp:effectExtent l="0" t="0" r="0" b="0"/>
            <wp:docPr id="1077597723" name="" title=""/>
            <wp:cNvGraphicFramePr>
              <a:graphicFrameLocks noChangeAspect="1"/>
            </wp:cNvGraphicFramePr>
            <a:graphic>
              <a:graphicData uri="http://schemas.openxmlformats.org/drawingml/2006/picture">
                <pic:pic>
                  <pic:nvPicPr>
                    <pic:cNvPr id="0" name=""/>
                    <pic:cNvPicPr/>
                  </pic:nvPicPr>
                  <pic:blipFill>
                    <a:blip r:embed="R17838ddce9324d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991102"/>
                    </a:xfrm>
                    <a:prstGeom prst="rect">
                      <a:avLst/>
                    </a:prstGeom>
                  </pic:spPr>
                </pic:pic>
              </a:graphicData>
            </a:graphic>
          </wp:inline>
        </w:drawing>
      </w:r>
    </w:p>
    <w:p w:rsidR="34A4242A" w:rsidP="0D6F0414" w:rsidRDefault="34A4242A" w14:paraId="0EF5C990" w14:textId="62497129">
      <w:pPr>
        <w:pStyle w:val="Normal"/>
        <w:ind w:left="0"/>
        <w:rPr>
          <w:b w:val="0"/>
          <w:bCs w:val="0"/>
          <w:i w:val="1"/>
          <w:iCs w:val="1"/>
        </w:rPr>
      </w:pPr>
      <w:r w:rsidRPr="0D6F0414" w:rsidR="0D6F0414">
        <w:rPr>
          <w:b w:val="0"/>
          <w:bCs w:val="0"/>
          <w:i w:val="1"/>
          <w:iCs w:val="1"/>
        </w:rPr>
        <w:t xml:space="preserve">Since the </w:t>
      </w:r>
      <w:r w:rsidRPr="0D6F0414" w:rsidR="0D6F0414">
        <w:rPr>
          <w:b w:val="0"/>
          <w:bCs w:val="0"/>
          <w:i w:val="1"/>
          <w:iCs w:val="1"/>
        </w:rPr>
        <w:t>Specific_exercise</w:t>
      </w:r>
      <w:r w:rsidRPr="0D6F0414" w:rsidR="0D6F0414">
        <w:rPr>
          <w:b w:val="0"/>
          <w:bCs w:val="0"/>
          <w:i w:val="1"/>
          <w:iCs w:val="1"/>
        </w:rPr>
        <w:t xml:space="preserve"> class inherited from the </w:t>
      </w:r>
      <w:r w:rsidRPr="0D6F0414" w:rsidR="0D6F0414">
        <w:rPr>
          <w:b w:val="0"/>
          <w:bCs w:val="0"/>
          <w:i w:val="1"/>
          <w:iCs w:val="1"/>
        </w:rPr>
        <w:t>Workout_display</w:t>
      </w:r>
      <w:r w:rsidRPr="0D6F0414" w:rsidR="0D6F0414">
        <w:rPr>
          <w:b w:val="0"/>
          <w:bCs w:val="0"/>
          <w:i w:val="1"/>
          <w:iCs w:val="1"/>
        </w:rPr>
        <w:t xml:space="preserve"> class, </w:t>
      </w:r>
      <w:r w:rsidRPr="0D6F0414" w:rsidR="0D6F0414">
        <w:rPr>
          <w:b w:val="0"/>
          <w:bCs w:val="0"/>
          <w:i w:val="1"/>
          <w:iCs w:val="1"/>
        </w:rPr>
        <w:t>self.other_class</w:t>
      </w:r>
      <w:r w:rsidRPr="0D6F0414" w:rsidR="0D6F0414">
        <w:rPr>
          <w:b w:val="0"/>
          <w:bCs w:val="0"/>
          <w:i w:val="1"/>
          <w:iCs w:val="1"/>
        </w:rPr>
        <w:t xml:space="preserve"> stores the instantiation of the other class through the Workout_display class. </w:t>
      </w:r>
    </w:p>
    <w:p w:rsidR="34A4242A" w:rsidP="75ADAD8C" w:rsidRDefault="34A4242A" w14:paraId="4BE513D8" w14:textId="7966A309">
      <w:pPr>
        <w:pStyle w:val="Normal"/>
        <w:ind w:left="0"/>
        <w:rPr>
          <w:b w:val="0"/>
          <w:bCs w:val="0"/>
          <w:i w:val="1"/>
          <w:iCs w:val="1"/>
        </w:rPr>
      </w:pPr>
    </w:p>
    <w:p w:rsidR="34A4242A" w:rsidP="75ADAD8C" w:rsidRDefault="34A4242A" w14:paraId="1421B5B5" w14:textId="0593F419">
      <w:pPr>
        <w:pStyle w:val="Normal"/>
        <w:ind w:left="0"/>
        <w:rPr>
          <w:b w:val="0"/>
          <w:bCs w:val="0"/>
          <w:i w:val="1"/>
          <w:iCs w:val="1"/>
        </w:rPr>
      </w:pPr>
      <w:r w:rsidRPr="75ADAD8C" w:rsidR="75ADAD8C">
        <w:rPr>
          <w:b w:val="0"/>
          <w:bCs w:val="0"/>
          <w:i w:val="1"/>
          <w:iCs w:val="1"/>
        </w:rPr>
        <w:t xml:space="preserve">If “on_button_click” </w:t>
      </w:r>
      <w:r w:rsidRPr="75ADAD8C" w:rsidR="75ADAD8C">
        <w:rPr>
          <w:b w:val="0"/>
          <w:bCs w:val="0"/>
          <w:i w:val="1"/>
          <w:iCs w:val="1"/>
        </w:rPr>
        <w:t>doesn’t</w:t>
      </w:r>
      <w:r w:rsidRPr="75ADAD8C" w:rsidR="75ADAD8C">
        <w:rPr>
          <w:b w:val="0"/>
          <w:bCs w:val="0"/>
          <w:i w:val="1"/>
          <w:iCs w:val="1"/>
        </w:rPr>
        <w:t xml:space="preserve"> implement the calling of the other class properly then this error was thrown. </w:t>
      </w:r>
    </w:p>
    <w:p w:rsidR="34A4242A" w:rsidP="75ADAD8C" w:rsidRDefault="34A4242A" w14:paraId="108A4C57" w14:textId="4AC21650">
      <w:pPr>
        <w:pStyle w:val="Normal"/>
        <w:ind w:left="0"/>
        <w:rPr>
          <w:b w:val="0"/>
          <w:bCs w:val="0"/>
          <w:i w:val="1"/>
          <w:iCs w:val="1"/>
        </w:rPr>
      </w:pPr>
    </w:p>
    <w:p w:rsidR="34A4242A" w:rsidP="0D6F0414" w:rsidRDefault="34A4242A" w14:paraId="5400FCA3" w14:textId="1D8ABD37">
      <w:pPr>
        <w:pStyle w:val="Normal"/>
        <w:ind w:left="0"/>
        <w:rPr>
          <w:b w:val="0"/>
          <w:bCs w:val="0"/>
          <w:i w:val="1"/>
          <w:iCs w:val="1"/>
        </w:rPr>
      </w:pPr>
      <w:r w:rsidRPr="0D6F0414" w:rsidR="0D6F0414">
        <w:rPr>
          <w:b w:val="0"/>
          <w:bCs w:val="0"/>
          <w:i w:val="1"/>
          <w:iCs w:val="1"/>
        </w:rPr>
        <w:t xml:space="preserve">This error </w:t>
      </w:r>
      <w:r w:rsidRPr="0D6F0414" w:rsidR="0D6F0414">
        <w:rPr>
          <w:b w:val="0"/>
          <w:bCs w:val="0"/>
          <w:i w:val="1"/>
          <w:iCs w:val="1"/>
        </w:rPr>
        <w:t>frequently</w:t>
      </w:r>
      <w:r w:rsidRPr="0D6F0414" w:rsidR="0D6F0414">
        <w:rPr>
          <w:b w:val="0"/>
          <w:bCs w:val="0"/>
          <w:i w:val="1"/>
          <w:iCs w:val="1"/>
        </w:rPr>
        <w:t xml:space="preserve"> came up as I </w:t>
      </w:r>
      <w:r w:rsidRPr="0D6F0414" w:rsidR="0D6F0414">
        <w:rPr>
          <w:b w:val="0"/>
          <w:bCs w:val="0"/>
          <w:i w:val="1"/>
          <w:iCs w:val="1"/>
        </w:rPr>
        <w:t>modified</w:t>
      </w:r>
      <w:r w:rsidRPr="0D6F0414" w:rsidR="0D6F0414">
        <w:rPr>
          <w:b w:val="0"/>
          <w:bCs w:val="0"/>
          <w:i w:val="1"/>
          <w:iCs w:val="1"/>
        </w:rPr>
        <w:t xml:space="preserve"> my Workout file in several ways affecting the “</w:t>
      </w:r>
      <w:r w:rsidRPr="0D6F0414" w:rsidR="0D6F0414">
        <w:rPr>
          <w:b w:val="0"/>
          <w:bCs w:val="0"/>
          <w:i w:val="1"/>
          <w:iCs w:val="1"/>
        </w:rPr>
        <w:t>on_button_click</w:t>
      </w:r>
      <w:r w:rsidRPr="0D6F0414" w:rsidR="0D6F0414">
        <w:rPr>
          <w:b w:val="0"/>
          <w:bCs w:val="0"/>
          <w:i w:val="1"/>
          <w:iCs w:val="1"/>
        </w:rPr>
        <w:t>” method</w:t>
      </w:r>
    </w:p>
    <w:p w:rsidR="34A4242A" w:rsidP="34A4242A" w:rsidRDefault="34A4242A" w14:paraId="463E86A4" w14:textId="40858691">
      <w:pPr>
        <w:pStyle w:val="Normal"/>
      </w:pPr>
      <w:r>
        <w:drawing>
          <wp:inline wp14:editId="120376C8" wp14:anchorId="7BC1C756">
            <wp:extent cx="5724524" cy="2524125"/>
            <wp:effectExtent l="0" t="0" r="0" b="0"/>
            <wp:docPr id="851864511" name="" title=""/>
            <wp:cNvGraphicFramePr>
              <a:graphicFrameLocks noChangeAspect="1"/>
            </wp:cNvGraphicFramePr>
            <a:graphic>
              <a:graphicData uri="http://schemas.openxmlformats.org/drawingml/2006/picture">
                <pic:pic>
                  <pic:nvPicPr>
                    <pic:cNvPr id="0" name=""/>
                    <pic:cNvPicPr/>
                  </pic:nvPicPr>
                  <pic:blipFill>
                    <a:blip r:embed="R2172fafa221541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24125"/>
                    </a:xfrm>
                    <a:prstGeom prst="rect">
                      <a:avLst/>
                    </a:prstGeom>
                  </pic:spPr>
                </pic:pic>
              </a:graphicData>
            </a:graphic>
          </wp:inline>
        </w:drawing>
      </w:r>
      <w:r w:rsidR="75ADAD8C">
        <w:rPr/>
        <w:t xml:space="preserve">This is a formatting error. </w:t>
      </w:r>
    </w:p>
    <w:p w:rsidR="34A4242A" w:rsidP="34A4242A" w:rsidRDefault="34A4242A" w14:paraId="4F2569B0" w14:textId="53020704">
      <w:pPr>
        <w:pStyle w:val="Normal"/>
      </w:pPr>
    </w:p>
    <w:p w:rsidR="34A4242A" w:rsidP="34A4242A" w:rsidRDefault="34A4242A" w14:paraId="734586D1" w14:textId="1FEDAF6F">
      <w:pPr>
        <w:pStyle w:val="Normal"/>
      </w:pPr>
      <w:r w:rsidR="75ADAD8C">
        <w:rPr/>
        <w:t xml:space="preserve">Since in this instance I </w:t>
      </w:r>
      <w:r w:rsidR="75ADAD8C">
        <w:rPr/>
        <w:t>didn’t</w:t>
      </w:r>
      <w:r w:rsidR="75ADAD8C">
        <w:rPr/>
        <w:t xml:space="preserve"> use SQL parameters and was using string formatting instead I forgot to add quotes around the value </w:t>
      </w:r>
    </w:p>
    <w:p w:rsidR="34A4242A" w:rsidP="34A4242A" w:rsidRDefault="34A4242A" w14:paraId="13C7EC56" w14:textId="0FE39CF6">
      <w:pPr>
        <w:pStyle w:val="Normal"/>
      </w:pPr>
    </w:p>
    <w:p w:rsidR="34A4242A" w:rsidP="34A4242A" w:rsidRDefault="34A4242A" w14:paraId="53588BD5" w14:textId="3872E9A0">
      <w:pPr>
        <w:pStyle w:val="Normal"/>
      </w:pPr>
      <w:r w:rsidR="75ADAD8C">
        <w:rPr/>
        <w:t>Therefore,</w:t>
      </w:r>
      <w:r w:rsidR="75ADAD8C">
        <w:rPr/>
        <w:t xml:space="preserve"> the code assumed it was a column name</w:t>
      </w:r>
    </w:p>
    <w:p w:rsidR="34A4242A" w:rsidP="34A4242A" w:rsidRDefault="34A4242A" w14:paraId="1701917B" w14:textId="05E4816A">
      <w:pPr>
        <w:pStyle w:val="Normal"/>
      </w:pPr>
    </w:p>
    <w:p w:rsidR="34A4242A" w:rsidP="34A4242A" w:rsidRDefault="34A4242A" w14:paraId="3FA477B8" w14:textId="3C4334C3">
      <w:pPr>
        <w:pStyle w:val="Normal"/>
      </w:pPr>
      <w:r>
        <w:drawing>
          <wp:inline wp14:editId="423D5257" wp14:anchorId="6B7036F1">
            <wp:extent cx="5724524" cy="2238375"/>
            <wp:effectExtent l="0" t="0" r="0" b="0"/>
            <wp:docPr id="1596463518" name="" title=""/>
            <wp:cNvGraphicFramePr>
              <a:graphicFrameLocks noChangeAspect="1"/>
            </wp:cNvGraphicFramePr>
            <a:graphic>
              <a:graphicData uri="http://schemas.openxmlformats.org/drawingml/2006/picture">
                <pic:pic>
                  <pic:nvPicPr>
                    <pic:cNvPr id="0" name=""/>
                    <pic:cNvPicPr/>
                  </pic:nvPicPr>
                  <pic:blipFill>
                    <a:blip r:embed="R4b96e9e7196e48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238375"/>
                    </a:xfrm>
                    <a:prstGeom prst="rect">
                      <a:avLst/>
                    </a:prstGeom>
                  </pic:spPr>
                </pic:pic>
              </a:graphicData>
            </a:graphic>
          </wp:inline>
        </w:drawing>
      </w:r>
    </w:p>
    <w:p w:rsidR="34A4242A" w:rsidP="34A4242A" w:rsidRDefault="34A4242A" w14:paraId="47EB3273" w14:textId="35523845">
      <w:pPr>
        <w:pStyle w:val="Normal"/>
      </w:pPr>
      <w:r w:rsidR="0D6F0414">
        <w:rPr/>
        <w:t xml:space="preserve">I tried to iteratively loop through the colours array in the constants file but forgot to initialise the </w:t>
      </w:r>
      <w:r w:rsidR="0D6F0414">
        <w:rPr/>
        <w:t>colour_index</w:t>
      </w:r>
      <w:r w:rsidR="0D6F0414">
        <w:rPr/>
        <w:t xml:space="preserve"> variable outside the for loop </w:t>
      </w:r>
    </w:p>
    <w:p w:rsidR="34A4242A" w:rsidP="34A4242A" w:rsidRDefault="34A4242A" w14:paraId="0D771B51" w14:textId="5A750B69">
      <w:pPr>
        <w:pStyle w:val="Normal"/>
      </w:pPr>
    </w:p>
    <w:p w:rsidR="34A4242A" w:rsidP="34A4242A" w:rsidRDefault="34A4242A" w14:paraId="5CEBCD6A" w14:textId="78257711">
      <w:pPr>
        <w:pStyle w:val="Normal"/>
      </w:pPr>
      <w:r w:rsidR="75ADAD8C">
        <w:rPr/>
        <w:t xml:space="preserve">The loop was dynamically iterating through something else which is why I needed to define a </w:t>
      </w:r>
      <w:r w:rsidR="75ADAD8C">
        <w:rPr/>
        <w:t>separate</w:t>
      </w:r>
      <w:r w:rsidR="75ADAD8C">
        <w:rPr/>
        <w:t xml:space="preserve"> value to iterate through the colour_index simultaneously</w:t>
      </w:r>
    </w:p>
    <w:p w:rsidR="34A4242A" w:rsidP="34A4242A" w:rsidRDefault="34A4242A" w14:paraId="6822489E" w14:textId="63F3EC63">
      <w:pPr>
        <w:pStyle w:val="Normal"/>
      </w:pPr>
      <w:r>
        <w:drawing>
          <wp:inline wp14:editId="21A65AD0" wp14:anchorId="1F2134BB">
            <wp:extent cx="5724524" cy="5105402"/>
            <wp:effectExtent l="0" t="0" r="0" b="0"/>
            <wp:docPr id="2129241606" name="" title=""/>
            <wp:cNvGraphicFramePr>
              <a:graphicFrameLocks noChangeAspect="1"/>
            </wp:cNvGraphicFramePr>
            <a:graphic>
              <a:graphicData uri="http://schemas.openxmlformats.org/drawingml/2006/picture">
                <pic:pic>
                  <pic:nvPicPr>
                    <pic:cNvPr id="0" name=""/>
                    <pic:cNvPicPr/>
                  </pic:nvPicPr>
                  <pic:blipFill>
                    <a:blip r:embed="R083f54ecd2ef40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105402"/>
                    </a:xfrm>
                    <a:prstGeom prst="rect">
                      <a:avLst/>
                    </a:prstGeom>
                  </pic:spPr>
                </pic:pic>
              </a:graphicData>
            </a:graphic>
          </wp:inline>
        </w:drawing>
      </w:r>
    </w:p>
    <w:p w:rsidR="34A4242A" w:rsidP="34A4242A" w:rsidRDefault="34A4242A" w14:paraId="4E74D4CE" w14:textId="52ABC48C">
      <w:pPr>
        <w:pStyle w:val="Normal"/>
      </w:pPr>
      <w:r w:rsidR="75ADAD8C">
        <w:rPr/>
        <w:t xml:space="preserve">This was a series of print commands I used to check the database </w:t>
      </w:r>
      <w:r w:rsidR="75ADAD8C">
        <w:rPr/>
        <w:t>wasn’t</w:t>
      </w:r>
      <w:r w:rsidR="75ADAD8C">
        <w:rPr/>
        <w:t xml:space="preserve"> saving the same data repeatedly in the table</w:t>
      </w:r>
    </w:p>
    <w:p w:rsidR="34A4242A" w:rsidP="34A4242A" w:rsidRDefault="34A4242A" w14:paraId="4EEA81F1" w14:textId="741BED41">
      <w:pPr>
        <w:pStyle w:val="Normal"/>
      </w:pPr>
      <w:r>
        <w:drawing>
          <wp:inline wp14:editId="2A48BD62" wp14:anchorId="029D0CB2">
            <wp:extent cx="5724524" cy="2695575"/>
            <wp:effectExtent l="0" t="0" r="0" b="0"/>
            <wp:docPr id="4176127" name="" title=""/>
            <wp:cNvGraphicFramePr>
              <a:graphicFrameLocks noChangeAspect="1"/>
            </wp:cNvGraphicFramePr>
            <a:graphic>
              <a:graphicData uri="http://schemas.openxmlformats.org/drawingml/2006/picture">
                <pic:pic>
                  <pic:nvPicPr>
                    <pic:cNvPr id="0" name=""/>
                    <pic:cNvPicPr/>
                  </pic:nvPicPr>
                  <pic:blipFill>
                    <a:blip r:embed="R2bf15ea01a3a4d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695575"/>
                    </a:xfrm>
                    <a:prstGeom prst="rect">
                      <a:avLst/>
                    </a:prstGeom>
                  </pic:spPr>
                </pic:pic>
              </a:graphicData>
            </a:graphic>
          </wp:inline>
        </w:drawing>
      </w:r>
    </w:p>
    <w:p w:rsidR="34A4242A" w:rsidP="34A4242A" w:rsidRDefault="34A4242A" w14:paraId="493D04FE" w14:textId="132FA59A">
      <w:pPr>
        <w:pStyle w:val="Normal"/>
      </w:pPr>
    </w:p>
    <w:p w:rsidR="34A4242A" w:rsidP="34A4242A" w:rsidRDefault="34A4242A" w14:paraId="19EFA00E" w14:textId="2F1F8512">
      <w:pPr>
        <w:pStyle w:val="Normal"/>
      </w:pPr>
    </w:p>
    <w:p w:rsidR="34A4242A" w:rsidP="34A4242A" w:rsidRDefault="34A4242A" w14:paraId="1B2BB237" w14:textId="6B5048B3">
      <w:pPr>
        <w:pStyle w:val="Normal"/>
      </w:pPr>
    </w:p>
    <w:p w:rsidR="34A4242A" w:rsidP="34A4242A" w:rsidRDefault="34A4242A" w14:paraId="4BC5F273" w14:textId="1ABF8954">
      <w:pPr>
        <w:pStyle w:val="Normal"/>
      </w:pPr>
      <w:r>
        <w:drawing>
          <wp:inline wp14:editId="28E97943" wp14:anchorId="4B945129">
            <wp:extent cx="5724524" cy="3181350"/>
            <wp:effectExtent l="0" t="0" r="0" b="0"/>
            <wp:docPr id="825207974" name="" title=""/>
            <wp:cNvGraphicFramePr>
              <a:graphicFrameLocks noChangeAspect="1"/>
            </wp:cNvGraphicFramePr>
            <a:graphic>
              <a:graphicData uri="http://schemas.openxmlformats.org/drawingml/2006/picture">
                <pic:pic>
                  <pic:nvPicPr>
                    <pic:cNvPr id="0" name=""/>
                    <pic:cNvPicPr/>
                  </pic:nvPicPr>
                  <pic:blipFill>
                    <a:blip r:embed="Rb1b69ce978be4e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181350"/>
                    </a:xfrm>
                    <a:prstGeom prst="rect">
                      <a:avLst/>
                    </a:prstGeom>
                  </pic:spPr>
                </pic:pic>
              </a:graphicData>
            </a:graphic>
          </wp:inline>
        </w:drawing>
      </w:r>
    </w:p>
    <w:p w:rsidR="34A4242A" w:rsidP="34A4242A" w:rsidRDefault="34A4242A" w14:paraId="2D690B3B" w14:textId="76AD09F5">
      <w:pPr>
        <w:pStyle w:val="Normal"/>
      </w:pPr>
      <w:r w:rsidR="0D6F0414">
        <w:rPr/>
        <w:t xml:space="preserve">Moving my code around I erased the calculation for </w:t>
      </w:r>
      <w:r w:rsidR="0D6F0414">
        <w:rPr/>
        <w:t>middle_angle</w:t>
      </w:r>
      <w:r w:rsidR="0D6F0414">
        <w:rPr/>
        <w:t xml:space="preserve"> accidentally so this error was thrown. </w:t>
      </w:r>
    </w:p>
    <w:p w:rsidR="34A4242A" w:rsidP="34A4242A" w:rsidRDefault="34A4242A" w14:paraId="18006E53" w14:textId="60537682">
      <w:pPr>
        <w:pStyle w:val="Normal"/>
      </w:pPr>
    </w:p>
    <w:p w:rsidR="34A4242A" w:rsidP="34A4242A" w:rsidRDefault="34A4242A" w14:paraId="02E161B0" w14:textId="70CE9ADE">
      <w:pPr>
        <w:pStyle w:val="Normal"/>
      </w:pPr>
      <w:r w:rsidR="75ADAD8C">
        <w:rPr/>
        <w:t>It was an easy mistake to fix</w:t>
      </w:r>
    </w:p>
    <w:p w:rsidR="34A4242A" w:rsidP="34A4242A" w:rsidRDefault="34A4242A" w14:paraId="72DD5FBD" w14:textId="46B12EF4">
      <w:pPr>
        <w:pStyle w:val="Normal"/>
      </w:pPr>
      <w:r>
        <w:drawing>
          <wp:inline wp14:editId="0ECD1BDA" wp14:anchorId="40321D0C">
            <wp:extent cx="5724524" cy="4905376"/>
            <wp:effectExtent l="0" t="0" r="0" b="0"/>
            <wp:docPr id="1365836063" name="" title=""/>
            <wp:cNvGraphicFramePr>
              <a:graphicFrameLocks noChangeAspect="1"/>
            </wp:cNvGraphicFramePr>
            <a:graphic>
              <a:graphicData uri="http://schemas.openxmlformats.org/drawingml/2006/picture">
                <pic:pic>
                  <pic:nvPicPr>
                    <pic:cNvPr id="0" name=""/>
                    <pic:cNvPicPr/>
                  </pic:nvPicPr>
                  <pic:blipFill>
                    <a:blip r:embed="R382f6d7efb85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905376"/>
                    </a:xfrm>
                    <a:prstGeom prst="rect">
                      <a:avLst/>
                    </a:prstGeom>
                  </pic:spPr>
                </pic:pic>
              </a:graphicData>
            </a:graphic>
          </wp:inline>
        </w:drawing>
      </w:r>
    </w:p>
    <w:p w:rsidR="34A4242A" w:rsidP="34A4242A" w:rsidRDefault="34A4242A" w14:paraId="6ABD7D4D" w14:textId="20C27A0B">
      <w:pPr>
        <w:pStyle w:val="Normal"/>
      </w:pPr>
      <w:r w:rsidR="75ADAD8C">
        <w:rPr/>
        <w:t xml:space="preserve">This is due to my import statements. Since all my definitions for cursor connection to the database was kept in one file for faster running </w:t>
      </w:r>
      <w:r w:rsidR="75ADAD8C">
        <w:rPr/>
        <w:t>speeds,</w:t>
      </w:r>
      <w:r w:rsidR="75ADAD8C">
        <w:rPr/>
        <w:t xml:space="preserve"> I forgot to import the file into the Profile file</w:t>
      </w:r>
    </w:p>
    <w:p w:rsidR="34A4242A" w:rsidP="34A4242A" w:rsidRDefault="34A4242A" w14:paraId="2872C53B" w14:textId="6B750765">
      <w:pPr>
        <w:pStyle w:val="Normal"/>
      </w:pPr>
    </w:p>
    <w:p w:rsidR="34A4242A" w:rsidP="34A4242A" w:rsidRDefault="34A4242A" w14:paraId="318CD79F" w14:textId="352CC0D7">
      <w:pPr>
        <w:pStyle w:val="Normal"/>
      </w:pPr>
      <w:r w:rsidR="21C863CE">
        <w:rPr/>
        <w:t xml:space="preserve">Again, </w:t>
      </w:r>
      <w:r w:rsidR="21C863CE">
        <w:rPr/>
        <w:t>a quite easy</w:t>
      </w:r>
      <w:r w:rsidR="21C863CE">
        <w:rPr/>
        <w:t xml:space="preserve"> mistake to fix</w:t>
      </w:r>
    </w:p>
    <w:p w:rsidR="34A4242A" w:rsidP="34A4242A" w:rsidRDefault="34A4242A" w14:paraId="6BDF293F" w14:textId="612AC3B3">
      <w:pPr>
        <w:pStyle w:val="Normal"/>
      </w:pPr>
    </w:p>
    <w:p w:rsidR="34A4242A" w:rsidP="34A4242A" w:rsidRDefault="34A4242A" w14:paraId="3047CB0D" w14:textId="36AB858B">
      <w:pPr>
        <w:pStyle w:val="Normal"/>
      </w:pPr>
    </w:p>
    <w:p w:rsidR="34A4242A" w:rsidP="34A4242A" w:rsidRDefault="34A4242A" w14:paraId="06AB0AE0" w14:textId="7E35352A">
      <w:pPr>
        <w:pStyle w:val="Normal"/>
      </w:pPr>
    </w:p>
    <w:p w:rsidR="34A4242A" w:rsidP="34A4242A" w:rsidRDefault="34A4242A" w14:paraId="512E140E" w14:textId="2385598E">
      <w:pPr>
        <w:pStyle w:val="Normal"/>
      </w:pPr>
      <w:r>
        <w:drawing>
          <wp:inline wp14:editId="297635D9" wp14:anchorId="2BDCA992">
            <wp:extent cx="5724524" cy="1866900"/>
            <wp:effectExtent l="0" t="0" r="0" b="0"/>
            <wp:docPr id="1902014597" name="" title=""/>
            <wp:cNvGraphicFramePr>
              <a:graphicFrameLocks noChangeAspect="1"/>
            </wp:cNvGraphicFramePr>
            <a:graphic>
              <a:graphicData uri="http://schemas.openxmlformats.org/drawingml/2006/picture">
                <pic:pic>
                  <pic:nvPicPr>
                    <pic:cNvPr id="0" name=""/>
                    <pic:cNvPicPr/>
                  </pic:nvPicPr>
                  <pic:blipFill>
                    <a:blip r:embed="R7818f4d60e214a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866900"/>
                    </a:xfrm>
                    <a:prstGeom prst="rect">
                      <a:avLst/>
                    </a:prstGeom>
                  </pic:spPr>
                </pic:pic>
              </a:graphicData>
            </a:graphic>
          </wp:inline>
        </w:drawing>
      </w:r>
    </w:p>
    <w:p w:rsidR="34A4242A" w:rsidP="34A4242A" w:rsidRDefault="34A4242A" w14:paraId="09223122" w14:textId="0BDC5593">
      <w:pPr>
        <w:pStyle w:val="Normal"/>
      </w:pPr>
    </w:p>
    <w:p w:rsidR="34A4242A" w:rsidP="34A4242A" w:rsidRDefault="34A4242A" w14:paraId="3D13125F" w14:textId="32302478">
      <w:pPr>
        <w:pStyle w:val="Normal"/>
      </w:pPr>
      <w:r w:rsidR="75ADAD8C">
        <w:rPr/>
        <w:t xml:space="preserve">This is due to the syntax of the constructor in classes. </w:t>
      </w:r>
    </w:p>
    <w:p w:rsidR="34A4242A" w:rsidP="34A4242A" w:rsidRDefault="34A4242A" w14:paraId="1420EB92" w14:textId="4184EB56">
      <w:pPr>
        <w:pStyle w:val="Normal"/>
      </w:pPr>
    </w:p>
    <w:p w:rsidR="34A4242A" w:rsidP="34A4242A" w:rsidRDefault="34A4242A" w14:paraId="00E7CF8C" w14:textId="29D8D1F1">
      <w:pPr>
        <w:pStyle w:val="Normal"/>
      </w:pPr>
      <w:r w:rsidR="75ADAD8C">
        <w:rPr/>
        <w:t xml:space="preserve">Since my Profile part is made using a </w:t>
      </w:r>
      <w:r w:rsidR="75ADAD8C">
        <w:rPr/>
        <w:t>class,</w:t>
      </w:r>
      <w:r w:rsidR="75ADAD8C">
        <w:rPr/>
        <w:t xml:space="preserve"> I forgot to add name as a parameter in the constructor so therefore my input of name while creating an instance of a class </w:t>
      </w:r>
      <w:r w:rsidR="75ADAD8C">
        <w:rPr/>
        <w:t>thre</w:t>
      </w:r>
      <w:r w:rsidR="75ADAD8C">
        <w:rPr/>
        <w:t>w an error</w:t>
      </w:r>
    </w:p>
    <w:p w:rsidR="34A4242A" w:rsidP="34A4242A" w:rsidRDefault="34A4242A" w14:paraId="21FA12D0" w14:textId="297D7C44">
      <w:pPr>
        <w:pStyle w:val="Normal"/>
      </w:pPr>
    </w:p>
    <w:p w:rsidR="34A4242A" w:rsidP="34A4242A" w:rsidRDefault="34A4242A" w14:paraId="00AFD74A" w14:textId="0FD4FFBF">
      <w:pPr>
        <w:pStyle w:val="Normal"/>
      </w:pPr>
      <w:r w:rsidR="75ADAD8C">
        <w:rPr/>
        <w:t>Quite a simple mistake to fix</w:t>
      </w:r>
    </w:p>
    <w:p w:rsidR="34A4242A" w:rsidP="34A4242A" w:rsidRDefault="34A4242A" w14:paraId="2F5C9615" w14:textId="7726F57C">
      <w:pPr>
        <w:pStyle w:val="Normal"/>
      </w:pPr>
    </w:p>
    <w:p w:rsidR="34A4242A" w:rsidP="34A4242A" w:rsidRDefault="34A4242A" w14:paraId="315BD58A" w14:textId="344DF5C0">
      <w:pPr>
        <w:pStyle w:val="Normal"/>
      </w:pPr>
      <w:r>
        <w:drawing>
          <wp:inline wp14:editId="79096EE3" wp14:anchorId="7B08DDAB">
            <wp:extent cx="5724524" cy="3457575"/>
            <wp:effectExtent l="0" t="0" r="0" b="0"/>
            <wp:docPr id="116973191" name="" title=""/>
            <wp:cNvGraphicFramePr>
              <a:graphicFrameLocks noChangeAspect="1"/>
            </wp:cNvGraphicFramePr>
            <a:graphic>
              <a:graphicData uri="http://schemas.openxmlformats.org/drawingml/2006/picture">
                <pic:pic>
                  <pic:nvPicPr>
                    <pic:cNvPr id="0" name=""/>
                    <pic:cNvPicPr/>
                  </pic:nvPicPr>
                  <pic:blipFill>
                    <a:blip r:embed="R533c3d4d5f5a49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57575"/>
                    </a:xfrm>
                    <a:prstGeom prst="rect">
                      <a:avLst/>
                    </a:prstGeom>
                  </pic:spPr>
                </pic:pic>
              </a:graphicData>
            </a:graphic>
          </wp:inline>
        </w:drawing>
      </w:r>
    </w:p>
    <w:p w:rsidR="75ADAD8C" w:rsidP="75ADAD8C" w:rsidRDefault="75ADAD8C" w14:paraId="6F8D8612" w14:textId="0063B073">
      <w:pPr>
        <w:pStyle w:val="Normal"/>
      </w:pPr>
      <w:r w:rsidR="0D6F0414">
        <w:rPr/>
        <w:t xml:space="preserve">This was because I had changed my entry widget variable into an attribute of the Calendar </w:t>
      </w:r>
      <w:r w:rsidR="0D6F0414">
        <w:rPr/>
        <w:t>class,</w:t>
      </w:r>
      <w:r w:rsidR="0D6F0414">
        <w:rPr/>
        <w:t xml:space="preserve"> so I forgot to replace “e” with “</w:t>
      </w:r>
      <w:r w:rsidR="0D6F0414">
        <w:rPr/>
        <w:t>self.e</w:t>
      </w:r>
      <w:r w:rsidR="0D6F0414">
        <w:rPr/>
        <w:t>”.</w:t>
      </w:r>
      <w:r w:rsidR="0D6F0414">
        <w:rPr/>
        <w:t xml:space="preserve"> </w:t>
      </w:r>
    </w:p>
    <w:p w:rsidR="75ADAD8C" w:rsidP="75ADAD8C" w:rsidRDefault="75ADAD8C" w14:paraId="539D4122" w14:textId="66DFC468">
      <w:pPr>
        <w:pStyle w:val="Normal"/>
      </w:pPr>
    </w:p>
    <w:p w:rsidR="75ADAD8C" w:rsidP="75ADAD8C" w:rsidRDefault="75ADAD8C" w14:paraId="614A41DA" w14:textId="5A113153">
      <w:pPr>
        <w:pStyle w:val="Normal"/>
      </w:pPr>
      <w:r w:rsidR="21C863CE">
        <w:rPr/>
        <w:t>Remarkably simple</w:t>
      </w:r>
      <w:r w:rsidR="21C863CE">
        <w:rPr/>
        <w:t xml:space="preserve"> mistake to fix</w:t>
      </w:r>
    </w:p>
    <w:p w:rsidR="34A4242A" w:rsidP="34A4242A" w:rsidRDefault="34A4242A" w14:paraId="2B7221F7" w14:textId="5D6FBBA5">
      <w:pPr>
        <w:pStyle w:val="Normal"/>
        <w:bidi w:val="0"/>
      </w:pPr>
    </w:p>
    <w:p w:rsidR="34A4242A" w:rsidP="34A4242A" w:rsidRDefault="34A4242A" w14:paraId="6B7ED747" w14:textId="4C38D785">
      <w:pPr>
        <w:pStyle w:val="Heading2"/>
        <w:bidi w:val="0"/>
      </w:pPr>
      <w:bookmarkStart w:name="_Toc408667099" w:id="2056067944"/>
      <w:r w:rsidR="6F866A24">
        <w:rPr/>
        <w:t>Video link to testing of application</w:t>
      </w:r>
      <w:bookmarkEnd w:id="2056067944"/>
    </w:p>
    <w:p w:rsidR="34A4242A" w:rsidP="34A4242A" w:rsidRDefault="34A4242A" w14:paraId="7A453634" w14:textId="2E6D2BE5">
      <w:pPr>
        <w:pStyle w:val="Normal"/>
        <w:bidi w:val="0"/>
      </w:pPr>
      <w:hyperlink r:id="Rca006ab1e7704250">
        <w:r w:rsidRPr="6F866A24" w:rsidR="6F866A24">
          <w:rPr>
            <w:rStyle w:val="Hyperlink"/>
          </w:rPr>
          <w:t>https://www.youtube.com/watch?v=QxX9rjtEwSM</w:t>
        </w:r>
      </w:hyperlink>
    </w:p>
    <w:p w:rsidR="34A4242A" w:rsidP="6F866A24" w:rsidRDefault="34A4242A" w14:paraId="47114F26" w14:textId="6D1C2D08">
      <w:pPr>
        <w:bidi w:val="0"/>
      </w:pPr>
      <w:r>
        <w:drawing>
          <wp:anchor distT="0" distB="0" distL="114300" distR="114300" simplePos="0" relativeHeight="251658240" behindDoc="0" locked="0" layoutInCell="1" allowOverlap="1" wp14:editId="03FEE386" wp14:anchorId="797BEDB1">
            <wp:simplePos x="0" y="0"/>
            <wp:positionH relativeFrom="column">
              <wp:align>left</wp:align>
            </wp:positionH>
            <wp:positionV relativeFrom="paragraph">
              <wp:posOffset>0</wp:posOffset>
            </wp:positionV>
            <wp:extent cx="5553074" cy="3219450"/>
            <wp:effectExtent l="0" t="0" r="0" b="0"/>
            <wp:wrapSquare wrapText="bothSides"/>
            <wp:docPr id="75006379" name="picture" title="Video titled: NEA">
              <a:hlinkClick r:id="R6ede57457e714bc5"/>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0409814b7864824">
                      <a:extLst>
                        <a:ext xmlns:a="http://schemas.openxmlformats.org/drawingml/2006/main" uri="{28A0092B-C50C-407E-A947-70E740481C1C}">
                          <a14:useLocalDpi val="0"/>
                        </a:ext>
                        <a:ext uri="http://schemas.microsoft.com/office/word/2020/oembed">
                          <woe:oembed oEmbedUrl="https://www.youtube.com/watch?v=QxX9rjtEwSM"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rsidR="34A4242A" w:rsidP="34A4242A" w:rsidRDefault="34A4242A" w14:paraId="7EB5281E" w14:textId="264E84F7">
      <w:pPr>
        <w:pStyle w:val="Normal"/>
        <w:bidi w:val="0"/>
      </w:pPr>
    </w:p>
    <w:p w:rsidR="34A4242A" w:rsidP="34A4242A" w:rsidRDefault="34A4242A" w14:paraId="5B402B89" w14:textId="68BD0B4B">
      <w:pPr>
        <w:pStyle w:val="Normal"/>
        <w:bidi w:val="0"/>
      </w:pPr>
      <w:r w:rsidR="6F866A24">
        <w:rPr/>
        <w:t xml:space="preserve"> </w:t>
      </w:r>
    </w:p>
    <w:tbl>
      <w:tblPr>
        <w:tblStyle w:val="TableGrid"/>
        <w:bidiVisual w:val="0"/>
        <w:tblW w:w="9015" w:type="dxa"/>
        <w:tblLayout w:type="fixed"/>
        <w:tblLook w:val="06A0" w:firstRow="1" w:lastRow="0" w:firstColumn="1" w:lastColumn="0" w:noHBand="1" w:noVBand="1"/>
      </w:tblPr>
      <w:tblGrid>
        <w:gridCol w:w="2112"/>
        <w:gridCol w:w="1337"/>
        <w:gridCol w:w="3483"/>
        <w:gridCol w:w="735"/>
        <w:gridCol w:w="1348"/>
      </w:tblGrid>
      <w:tr w:rsidR="10CEE1B7" w:rsidTr="0FCF4945" w14:paraId="681A665A">
        <w:trPr>
          <w:trHeight w:val="300"/>
        </w:trPr>
        <w:tc>
          <w:tcPr>
            <w:tcW w:w="2112" w:type="dxa"/>
            <w:shd w:val="clear" w:color="auto" w:fill="0070C0"/>
            <w:tcMar/>
          </w:tcPr>
          <w:p w:rsidR="10CEE1B7" w:rsidP="10CEE1B7" w:rsidRDefault="10CEE1B7" w14:paraId="03468C54" w14:textId="27D2393C">
            <w:pPr>
              <w:pStyle w:val="Normal"/>
            </w:pPr>
            <w:r w:rsidR="10CEE1B7">
              <w:rPr/>
              <w:t>Part being tested</w:t>
            </w:r>
          </w:p>
        </w:tc>
        <w:tc>
          <w:tcPr>
            <w:tcW w:w="1337" w:type="dxa"/>
            <w:shd w:val="clear" w:color="auto" w:fill="0070C0"/>
            <w:tcMar/>
          </w:tcPr>
          <w:p w:rsidR="6F866A24" w:rsidP="6F866A24" w:rsidRDefault="6F866A24" w14:paraId="2473F882" w14:textId="5F491725">
            <w:pPr>
              <w:pStyle w:val="Normal"/>
              <w:bidi w:val="0"/>
              <w:spacing w:line="240" w:lineRule="auto"/>
              <w:jc w:val="left"/>
            </w:pPr>
            <w:r w:rsidR="6F866A24">
              <w:rPr/>
              <w:t>Description</w:t>
            </w:r>
          </w:p>
        </w:tc>
        <w:tc>
          <w:tcPr>
            <w:tcW w:w="3483" w:type="dxa"/>
            <w:shd w:val="clear" w:color="auto" w:fill="0070C0"/>
            <w:tcMar/>
          </w:tcPr>
          <w:p w:rsidR="6F866A24" w:rsidP="6F866A24" w:rsidRDefault="6F866A24" w14:paraId="1CDADF83" w14:textId="05C2F4CF">
            <w:pPr>
              <w:pStyle w:val="Normal"/>
              <w:bidi w:val="0"/>
              <w:spacing w:line="240" w:lineRule="auto"/>
              <w:jc w:val="left"/>
            </w:pPr>
            <w:r w:rsidR="6F866A24">
              <w:rPr/>
              <w:t>Expected result</w:t>
            </w:r>
          </w:p>
        </w:tc>
        <w:tc>
          <w:tcPr>
            <w:tcW w:w="735" w:type="dxa"/>
            <w:shd w:val="clear" w:color="auto" w:fill="0070C0"/>
            <w:tcMar/>
          </w:tcPr>
          <w:p w:rsidR="10CEE1B7" w:rsidP="10CEE1B7" w:rsidRDefault="10CEE1B7" w14:paraId="4DF205B2" w14:textId="69288459">
            <w:pPr>
              <w:pStyle w:val="Normal"/>
            </w:pPr>
            <w:r w:rsidR="6F866A24">
              <w:rPr/>
              <w:t>Pass/Fail</w:t>
            </w:r>
          </w:p>
        </w:tc>
        <w:tc>
          <w:tcPr>
            <w:tcW w:w="1348" w:type="dxa"/>
            <w:shd w:val="clear" w:color="auto" w:fill="0070C0"/>
            <w:tcMar/>
          </w:tcPr>
          <w:p w:rsidR="10CEE1B7" w:rsidP="10CEE1B7" w:rsidRDefault="10CEE1B7" w14:paraId="394FB1DC" w14:textId="3A084A44">
            <w:pPr>
              <w:pStyle w:val="Normal"/>
            </w:pPr>
            <w:r w:rsidR="6F866A24">
              <w:rPr/>
              <w:t>Data type</w:t>
            </w:r>
          </w:p>
        </w:tc>
      </w:tr>
      <w:tr w:rsidR="10CEE1B7" w:rsidTr="0FCF4945" w14:paraId="4C168A6B">
        <w:trPr>
          <w:trHeight w:val="300"/>
        </w:trPr>
        <w:tc>
          <w:tcPr>
            <w:tcW w:w="2112" w:type="dxa"/>
            <w:shd w:val="clear" w:color="auto" w:fill="E8B10C"/>
            <w:tcMar/>
          </w:tcPr>
          <w:p w:rsidR="10CEE1B7" w:rsidP="6F866A24" w:rsidRDefault="10CEE1B7" w14:paraId="15954D00" w14:textId="60E23EF5">
            <w:pPr>
              <w:pStyle w:val="Normal"/>
              <w:suppressLineNumbers w:val="0"/>
              <w:bidi w:val="0"/>
              <w:spacing w:before="0" w:beforeAutospacing="off" w:after="0" w:afterAutospacing="off" w:line="240" w:lineRule="auto"/>
              <w:ind w:left="0" w:right="0"/>
              <w:jc w:val="left"/>
            </w:pPr>
            <w:r w:rsidR="6F866A24">
              <w:rPr/>
              <w:t>Signup</w:t>
            </w:r>
          </w:p>
        </w:tc>
        <w:tc>
          <w:tcPr>
            <w:tcW w:w="1337" w:type="dxa"/>
            <w:shd w:val="clear" w:color="auto" w:fill="FFC000" w:themeFill="accent4"/>
            <w:tcMar/>
          </w:tcPr>
          <w:p w:rsidR="6F866A24" w:rsidP="6F866A24" w:rsidRDefault="6F866A24" w14:paraId="31198DA0" w14:textId="5B5B47C8">
            <w:pPr>
              <w:pStyle w:val="Normal"/>
            </w:pPr>
          </w:p>
        </w:tc>
        <w:tc>
          <w:tcPr>
            <w:tcW w:w="3483" w:type="dxa"/>
            <w:shd w:val="clear" w:color="auto" w:fill="FFC000" w:themeFill="accent4"/>
            <w:tcMar/>
          </w:tcPr>
          <w:p w:rsidR="6F866A24" w:rsidP="6F866A24" w:rsidRDefault="6F866A24" w14:paraId="5A28435C" w14:textId="59AB037B">
            <w:pPr>
              <w:pStyle w:val="Normal"/>
            </w:pPr>
          </w:p>
        </w:tc>
        <w:tc>
          <w:tcPr>
            <w:tcW w:w="735" w:type="dxa"/>
            <w:shd w:val="clear" w:color="auto" w:fill="FFC000" w:themeFill="accent4"/>
            <w:tcMar/>
          </w:tcPr>
          <w:p w:rsidR="10CEE1B7" w:rsidP="10CEE1B7" w:rsidRDefault="10CEE1B7" w14:paraId="3C04E66E" w14:textId="0E569341">
            <w:pPr>
              <w:pStyle w:val="Normal"/>
            </w:pPr>
          </w:p>
        </w:tc>
        <w:tc>
          <w:tcPr>
            <w:tcW w:w="1348" w:type="dxa"/>
            <w:shd w:val="clear" w:color="auto" w:fill="FFC000" w:themeFill="accent4"/>
            <w:tcMar/>
          </w:tcPr>
          <w:p w:rsidR="10CEE1B7" w:rsidP="10CEE1B7" w:rsidRDefault="10CEE1B7" w14:paraId="51E4F3E6" w14:textId="0E569341">
            <w:pPr>
              <w:pStyle w:val="Normal"/>
            </w:pPr>
          </w:p>
        </w:tc>
      </w:tr>
      <w:tr w:rsidR="10CEE1B7" w:rsidTr="0FCF4945" w14:paraId="6FD2B197">
        <w:trPr>
          <w:trHeight w:val="300"/>
        </w:trPr>
        <w:tc>
          <w:tcPr>
            <w:tcW w:w="2112" w:type="dxa"/>
            <w:tcMar/>
          </w:tcPr>
          <w:p w:rsidR="10CEE1B7" w:rsidP="6F866A24" w:rsidRDefault="10CEE1B7" w14:paraId="4E09B454" w14:textId="141AD7A5">
            <w:pPr>
              <w:pStyle w:val="Normal"/>
              <w:suppressLineNumbers w:val="0"/>
              <w:bidi w:val="0"/>
              <w:spacing w:before="0" w:beforeAutospacing="off" w:after="0" w:afterAutospacing="off" w:line="240" w:lineRule="auto"/>
              <w:ind w:left="0" w:right="0"/>
              <w:jc w:val="left"/>
            </w:pPr>
            <w:r w:rsidR="6F866A24">
              <w:rPr/>
              <w:t>Details</w:t>
            </w:r>
          </w:p>
        </w:tc>
        <w:tc>
          <w:tcPr>
            <w:tcW w:w="1337" w:type="dxa"/>
            <w:tcMar/>
          </w:tcPr>
          <w:p w:rsidR="6F866A24" w:rsidP="6F866A24" w:rsidRDefault="6F866A24" w14:paraId="4AAE9711" w14:textId="203BE55A">
            <w:pPr>
              <w:pStyle w:val="Normal"/>
            </w:pPr>
            <w:r w:rsidR="6F866A24">
              <w:rPr/>
              <w:t>Signup with correct details</w:t>
            </w:r>
          </w:p>
        </w:tc>
        <w:tc>
          <w:tcPr>
            <w:tcW w:w="3483" w:type="dxa"/>
            <w:tcMar/>
          </w:tcPr>
          <w:p w:rsidR="6F866A24" w:rsidP="6F866A24" w:rsidRDefault="6F866A24" w14:paraId="21CCA30E" w14:textId="51088B28">
            <w:pPr>
              <w:pStyle w:val="Normal"/>
            </w:pPr>
            <w:r w:rsidR="6F866A24">
              <w:rPr/>
              <w:t>Closes window and opens experience determination window</w:t>
            </w:r>
          </w:p>
        </w:tc>
        <w:tc>
          <w:tcPr>
            <w:tcW w:w="735" w:type="dxa"/>
            <w:tcMar/>
          </w:tcPr>
          <w:p w:rsidR="10CEE1B7" w:rsidP="10CEE1B7" w:rsidRDefault="10CEE1B7" w14:paraId="58F2F96F" w14:textId="655278BA">
            <w:pPr>
              <w:pStyle w:val="Normal"/>
            </w:pPr>
            <w:r w:rsidR="6F866A24">
              <w:rPr/>
              <w:t>Pass</w:t>
            </w:r>
          </w:p>
        </w:tc>
        <w:tc>
          <w:tcPr>
            <w:tcW w:w="1348" w:type="dxa"/>
            <w:tcMar/>
          </w:tcPr>
          <w:p w:rsidR="10CEE1B7" w:rsidP="10CEE1B7" w:rsidRDefault="10CEE1B7" w14:paraId="2B3187A5" w14:textId="123A6686">
            <w:pPr>
              <w:pStyle w:val="Normal"/>
            </w:pPr>
            <w:r w:rsidR="6F866A24">
              <w:rPr/>
              <w:t>Valid data</w:t>
            </w:r>
          </w:p>
        </w:tc>
      </w:tr>
      <w:tr w:rsidR="10CEE1B7" w:rsidTr="0FCF4945" w14:paraId="7944B3B5">
        <w:trPr>
          <w:trHeight w:val="300"/>
        </w:trPr>
        <w:tc>
          <w:tcPr>
            <w:tcW w:w="2112" w:type="dxa"/>
            <w:tcMar/>
          </w:tcPr>
          <w:p w:rsidR="10CEE1B7" w:rsidP="6F866A24" w:rsidRDefault="10CEE1B7" w14:paraId="1C4CEC49" w14:textId="141AD7A5">
            <w:pPr>
              <w:pStyle w:val="Normal"/>
              <w:suppressLineNumbers w:val="0"/>
              <w:bidi w:val="0"/>
              <w:spacing w:before="0" w:beforeAutospacing="off" w:after="0" w:afterAutospacing="off" w:line="240" w:lineRule="auto"/>
              <w:ind w:left="0" w:right="0"/>
              <w:jc w:val="left"/>
            </w:pPr>
            <w:r w:rsidR="6F866A24">
              <w:rPr/>
              <w:t>Details</w:t>
            </w:r>
          </w:p>
          <w:p w:rsidR="10CEE1B7" w:rsidP="10CEE1B7" w:rsidRDefault="10CEE1B7" w14:paraId="3061AE71" w14:textId="2EA27A9D">
            <w:pPr>
              <w:pStyle w:val="Normal"/>
            </w:pPr>
          </w:p>
        </w:tc>
        <w:tc>
          <w:tcPr>
            <w:tcW w:w="1337" w:type="dxa"/>
            <w:tcMar/>
          </w:tcPr>
          <w:p w:rsidR="6F866A24" w:rsidP="6F866A24" w:rsidRDefault="6F866A24" w14:paraId="63CF6B89" w14:textId="13E84FE8">
            <w:pPr>
              <w:pStyle w:val="Normal"/>
            </w:pPr>
            <w:r w:rsidR="6F866A24">
              <w:rPr/>
              <w:t>Signup with incorrect details</w:t>
            </w:r>
          </w:p>
          <w:p w:rsidR="6F866A24" w:rsidP="6F866A24" w:rsidRDefault="6F866A24" w14:paraId="5AE756C1" w14:textId="040CE0A5">
            <w:pPr>
              <w:pStyle w:val="Normal"/>
            </w:pPr>
          </w:p>
        </w:tc>
        <w:tc>
          <w:tcPr>
            <w:tcW w:w="3483" w:type="dxa"/>
            <w:tcMar/>
          </w:tcPr>
          <w:p w:rsidR="6F866A24" w:rsidP="6F866A24" w:rsidRDefault="6F866A24" w14:paraId="6B92E5C6" w14:textId="187FD35C">
            <w:pPr>
              <w:pStyle w:val="Normal"/>
            </w:pPr>
            <w:r w:rsidR="6F866A24">
              <w:rPr/>
              <w:t xml:space="preserve">Empties entry boxes and </w:t>
            </w:r>
            <w:r w:rsidR="6F866A24">
              <w:rPr/>
              <w:t>doesn’t</w:t>
            </w:r>
            <w:r w:rsidR="6F866A24">
              <w:rPr/>
              <w:t xml:space="preserve"> close window. Keeps repeating till user enters valid details. [Only the age must be a number because the other fields can be whatever the user feels like because they are strings, so</w:t>
            </w:r>
            <w:r w:rsidR="6F866A24">
              <w:rPr/>
              <w:t xml:space="preserve"> </w:t>
            </w:r>
            <w:r w:rsidR="6F866A24">
              <w:rPr/>
              <w:t>won’</w:t>
            </w:r>
            <w:r w:rsidR="6F866A24">
              <w:rPr/>
              <w:t>t</w:t>
            </w:r>
            <w:r w:rsidR="6F866A24">
              <w:rPr/>
              <w:t xml:space="preserve"> throws an error]</w:t>
            </w:r>
          </w:p>
        </w:tc>
        <w:tc>
          <w:tcPr>
            <w:tcW w:w="735" w:type="dxa"/>
            <w:tcMar/>
          </w:tcPr>
          <w:p w:rsidR="10CEE1B7" w:rsidP="10CEE1B7" w:rsidRDefault="10CEE1B7" w14:paraId="72840E2A" w14:textId="50B291FF">
            <w:pPr>
              <w:pStyle w:val="Normal"/>
            </w:pPr>
            <w:r w:rsidR="6F866A24">
              <w:rPr/>
              <w:t>Pass</w:t>
            </w:r>
          </w:p>
        </w:tc>
        <w:tc>
          <w:tcPr>
            <w:tcW w:w="1348" w:type="dxa"/>
            <w:tcMar/>
          </w:tcPr>
          <w:p w:rsidR="10CEE1B7" w:rsidP="10CEE1B7" w:rsidRDefault="10CEE1B7" w14:paraId="2000120A" w14:textId="6A594B4A">
            <w:pPr>
              <w:pStyle w:val="Normal"/>
            </w:pPr>
            <w:r w:rsidR="6F866A24">
              <w:rPr/>
              <w:t>Invalid data</w:t>
            </w:r>
          </w:p>
        </w:tc>
      </w:tr>
      <w:tr w:rsidR="10CEE1B7" w:rsidTr="0FCF4945" w14:paraId="6A9A74F8">
        <w:trPr>
          <w:trHeight w:val="300"/>
        </w:trPr>
        <w:tc>
          <w:tcPr>
            <w:tcW w:w="2112" w:type="dxa"/>
            <w:shd w:val="clear" w:color="auto" w:fill="FFC000" w:themeFill="accent4"/>
            <w:tcMar/>
          </w:tcPr>
          <w:p w:rsidR="10CEE1B7" w:rsidP="10CEE1B7" w:rsidRDefault="10CEE1B7" w14:paraId="7DE8E529" w14:textId="29F3F0A0">
            <w:pPr>
              <w:pStyle w:val="Normal"/>
            </w:pPr>
            <w:r w:rsidR="6F866A24">
              <w:rPr/>
              <w:t>Login</w:t>
            </w:r>
          </w:p>
        </w:tc>
        <w:tc>
          <w:tcPr>
            <w:tcW w:w="1337" w:type="dxa"/>
            <w:shd w:val="clear" w:color="auto" w:fill="FFC000" w:themeFill="accent4"/>
            <w:tcMar/>
          </w:tcPr>
          <w:p w:rsidR="6F866A24" w:rsidP="6F866A24" w:rsidRDefault="6F866A24" w14:paraId="04606638" w14:textId="2250C6C4">
            <w:pPr>
              <w:pStyle w:val="Normal"/>
            </w:pPr>
          </w:p>
        </w:tc>
        <w:tc>
          <w:tcPr>
            <w:tcW w:w="3483" w:type="dxa"/>
            <w:shd w:val="clear" w:color="auto" w:fill="FFC000" w:themeFill="accent4"/>
            <w:tcMar/>
          </w:tcPr>
          <w:p w:rsidR="6F866A24" w:rsidP="6F866A24" w:rsidRDefault="6F866A24" w14:paraId="1ABB97E3" w14:textId="1AB64B32">
            <w:pPr>
              <w:pStyle w:val="Normal"/>
            </w:pPr>
          </w:p>
        </w:tc>
        <w:tc>
          <w:tcPr>
            <w:tcW w:w="735" w:type="dxa"/>
            <w:shd w:val="clear" w:color="auto" w:fill="FFC000" w:themeFill="accent4"/>
            <w:tcMar/>
          </w:tcPr>
          <w:p w:rsidR="10CEE1B7" w:rsidP="10CEE1B7" w:rsidRDefault="10CEE1B7" w14:paraId="383B0521" w14:textId="0E569341">
            <w:pPr>
              <w:pStyle w:val="Normal"/>
            </w:pPr>
          </w:p>
        </w:tc>
        <w:tc>
          <w:tcPr>
            <w:tcW w:w="1348" w:type="dxa"/>
            <w:shd w:val="clear" w:color="auto" w:fill="FFC000" w:themeFill="accent4"/>
            <w:tcMar/>
          </w:tcPr>
          <w:p w:rsidR="10CEE1B7" w:rsidP="10CEE1B7" w:rsidRDefault="10CEE1B7" w14:paraId="200C879B" w14:textId="0E569341">
            <w:pPr>
              <w:pStyle w:val="Normal"/>
            </w:pPr>
          </w:p>
        </w:tc>
      </w:tr>
      <w:tr w:rsidR="10CEE1B7" w:rsidTr="0FCF4945" w14:paraId="04D16A2F">
        <w:trPr>
          <w:trHeight w:val="300"/>
        </w:trPr>
        <w:tc>
          <w:tcPr>
            <w:tcW w:w="2112" w:type="dxa"/>
            <w:tcMar/>
          </w:tcPr>
          <w:p w:rsidR="6F866A24" w:rsidP="6F866A24" w:rsidRDefault="6F866A24" w14:paraId="1D3FA138" w14:textId="141AD7A5">
            <w:pPr>
              <w:pStyle w:val="Normal"/>
              <w:suppressLineNumbers w:val="0"/>
              <w:bidi w:val="0"/>
              <w:spacing w:before="0" w:beforeAutospacing="off" w:after="0" w:afterAutospacing="off" w:line="240" w:lineRule="auto"/>
              <w:ind w:left="0" w:right="0"/>
              <w:jc w:val="left"/>
            </w:pPr>
            <w:r w:rsidR="6F866A24">
              <w:rPr/>
              <w:t>Details</w:t>
            </w:r>
          </w:p>
        </w:tc>
        <w:tc>
          <w:tcPr>
            <w:tcW w:w="1337" w:type="dxa"/>
            <w:tcMar/>
          </w:tcPr>
          <w:p w:rsidR="6F866A24" w:rsidP="6F866A24" w:rsidRDefault="6F866A24" w14:paraId="358A291C" w14:textId="7CE9539C">
            <w:pPr>
              <w:pStyle w:val="Normal"/>
            </w:pPr>
            <w:r w:rsidR="6F866A24">
              <w:rPr/>
              <w:t>Login with correct details</w:t>
            </w:r>
          </w:p>
        </w:tc>
        <w:tc>
          <w:tcPr>
            <w:tcW w:w="3483" w:type="dxa"/>
            <w:tcMar/>
          </w:tcPr>
          <w:p w:rsidR="6F866A24" w:rsidP="6F866A24" w:rsidRDefault="6F866A24" w14:paraId="06F07A9F" w14:textId="208AF5D9">
            <w:pPr>
              <w:pStyle w:val="Normal"/>
            </w:pPr>
            <w:r w:rsidR="6F866A24">
              <w:rPr/>
              <w:t>Closes window and opens main application window</w:t>
            </w:r>
          </w:p>
        </w:tc>
        <w:tc>
          <w:tcPr>
            <w:tcW w:w="735" w:type="dxa"/>
            <w:tcMar/>
          </w:tcPr>
          <w:p w:rsidR="6F866A24" w:rsidP="6F866A24" w:rsidRDefault="6F866A24" w14:paraId="23AF6A50" w14:textId="655278BA">
            <w:pPr>
              <w:pStyle w:val="Normal"/>
            </w:pPr>
            <w:r w:rsidR="6F866A24">
              <w:rPr/>
              <w:t>Pass</w:t>
            </w:r>
          </w:p>
        </w:tc>
        <w:tc>
          <w:tcPr>
            <w:tcW w:w="1348" w:type="dxa"/>
            <w:tcMar/>
          </w:tcPr>
          <w:p w:rsidR="6F866A24" w:rsidP="6F866A24" w:rsidRDefault="6F866A24" w14:paraId="315459E2" w14:textId="123A6686">
            <w:pPr>
              <w:pStyle w:val="Normal"/>
            </w:pPr>
            <w:r w:rsidR="6F866A24">
              <w:rPr/>
              <w:t>Valid data</w:t>
            </w:r>
          </w:p>
        </w:tc>
      </w:tr>
      <w:tr w:rsidR="10CEE1B7" w:rsidTr="0FCF4945" w14:paraId="6D80A107">
        <w:trPr>
          <w:trHeight w:val="300"/>
        </w:trPr>
        <w:tc>
          <w:tcPr>
            <w:tcW w:w="2112" w:type="dxa"/>
            <w:tcMar/>
          </w:tcPr>
          <w:p w:rsidR="6F866A24" w:rsidP="6F866A24" w:rsidRDefault="6F866A24" w14:paraId="4E084FF8" w14:textId="141AD7A5">
            <w:pPr>
              <w:pStyle w:val="Normal"/>
              <w:suppressLineNumbers w:val="0"/>
              <w:bidi w:val="0"/>
              <w:spacing w:before="0" w:beforeAutospacing="off" w:after="0" w:afterAutospacing="off" w:line="240" w:lineRule="auto"/>
              <w:ind w:left="0" w:right="0"/>
              <w:jc w:val="left"/>
            </w:pPr>
            <w:r w:rsidR="6F866A24">
              <w:rPr/>
              <w:t>Details</w:t>
            </w:r>
          </w:p>
          <w:p w:rsidR="6F866A24" w:rsidP="6F866A24" w:rsidRDefault="6F866A24" w14:paraId="45184133" w14:textId="2EA27A9D">
            <w:pPr>
              <w:pStyle w:val="Normal"/>
            </w:pPr>
          </w:p>
        </w:tc>
        <w:tc>
          <w:tcPr>
            <w:tcW w:w="1337" w:type="dxa"/>
            <w:tcMar/>
          </w:tcPr>
          <w:p w:rsidR="6F866A24" w:rsidP="6F866A24" w:rsidRDefault="6F866A24" w14:paraId="101C9D24" w14:textId="4DF00978">
            <w:pPr>
              <w:pStyle w:val="Normal"/>
            </w:pPr>
            <w:r w:rsidR="6F866A24">
              <w:rPr/>
              <w:t>Login with incorrect details</w:t>
            </w:r>
          </w:p>
          <w:p w:rsidR="6F866A24" w:rsidP="6F866A24" w:rsidRDefault="6F866A24" w14:paraId="1AE71B52" w14:textId="040CE0A5">
            <w:pPr>
              <w:pStyle w:val="Normal"/>
            </w:pPr>
          </w:p>
        </w:tc>
        <w:tc>
          <w:tcPr>
            <w:tcW w:w="3483" w:type="dxa"/>
            <w:tcMar/>
          </w:tcPr>
          <w:p w:rsidR="6F866A24" w:rsidP="6F866A24" w:rsidRDefault="6F866A24" w14:paraId="7BEFE03B" w14:textId="1EF78024">
            <w:pPr>
              <w:pStyle w:val="Normal"/>
            </w:pPr>
            <w:r w:rsidR="6F866A24">
              <w:rPr/>
              <w:t xml:space="preserve">Empties entry boxes and </w:t>
            </w:r>
            <w:r w:rsidR="6F866A24">
              <w:rPr/>
              <w:t>doesn’t</w:t>
            </w:r>
            <w:r w:rsidR="6F866A24">
              <w:rPr/>
              <w:t xml:space="preserve"> close window. Keeps repeating till user enters valid details. </w:t>
            </w:r>
          </w:p>
        </w:tc>
        <w:tc>
          <w:tcPr>
            <w:tcW w:w="735" w:type="dxa"/>
            <w:tcMar/>
          </w:tcPr>
          <w:p w:rsidR="6F866A24" w:rsidP="6F866A24" w:rsidRDefault="6F866A24" w14:paraId="4359C886" w14:textId="50B291FF">
            <w:pPr>
              <w:pStyle w:val="Normal"/>
            </w:pPr>
            <w:r w:rsidR="6F866A24">
              <w:rPr/>
              <w:t>Pass</w:t>
            </w:r>
          </w:p>
        </w:tc>
        <w:tc>
          <w:tcPr>
            <w:tcW w:w="1348" w:type="dxa"/>
            <w:tcMar/>
          </w:tcPr>
          <w:p w:rsidR="6F866A24" w:rsidP="6F866A24" w:rsidRDefault="6F866A24" w14:paraId="4705D695" w14:textId="6A594B4A">
            <w:pPr>
              <w:pStyle w:val="Normal"/>
            </w:pPr>
            <w:r w:rsidR="6F866A24">
              <w:rPr/>
              <w:t>Invalid data</w:t>
            </w:r>
          </w:p>
        </w:tc>
      </w:tr>
      <w:tr w:rsidR="10CEE1B7" w:rsidTr="0FCF4945" w14:paraId="472F415D">
        <w:trPr>
          <w:trHeight w:val="300"/>
        </w:trPr>
        <w:tc>
          <w:tcPr>
            <w:tcW w:w="2112" w:type="dxa"/>
            <w:shd w:val="clear" w:color="auto" w:fill="FFC000" w:themeFill="accent4"/>
            <w:tcMar/>
          </w:tcPr>
          <w:p w:rsidR="10CEE1B7" w:rsidP="10CEE1B7" w:rsidRDefault="10CEE1B7" w14:paraId="3BBCFB88" w14:textId="57AF2335">
            <w:pPr>
              <w:pStyle w:val="Normal"/>
            </w:pPr>
            <w:r w:rsidR="6F866A24">
              <w:rPr/>
              <w:t xml:space="preserve">Workouts display + Specific exercise </w:t>
            </w:r>
          </w:p>
        </w:tc>
        <w:tc>
          <w:tcPr>
            <w:tcW w:w="1337" w:type="dxa"/>
            <w:shd w:val="clear" w:color="auto" w:fill="FFC000" w:themeFill="accent4"/>
            <w:tcMar/>
          </w:tcPr>
          <w:p w:rsidR="6F866A24" w:rsidP="6F866A24" w:rsidRDefault="6F866A24" w14:paraId="2A31EC27" w14:textId="486B907F">
            <w:pPr>
              <w:pStyle w:val="Normal"/>
            </w:pPr>
          </w:p>
        </w:tc>
        <w:tc>
          <w:tcPr>
            <w:tcW w:w="3483" w:type="dxa"/>
            <w:shd w:val="clear" w:color="auto" w:fill="FFC000" w:themeFill="accent4"/>
            <w:tcMar/>
          </w:tcPr>
          <w:p w:rsidR="6F866A24" w:rsidP="6F866A24" w:rsidRDefault="6F866A24" w14:paraId="5865A271" w14:textId="62CFE30E">
            <w:pPr>
              <w:pStyle w:val="Normal"/>
            </w:pPr>
          </w:p>
        </w:tc>
        <w:tc>
          <w:tcPr>
            <w:tcW w:w="735" w:type="dxa"/>
            <w:shd w:val="clear" w:color="auto" w:fill="FFC000" w:themeFill="accent4"/>
            <w:tcMar/>
          </w:tcPr>
          <w:p w:rsidR="10CEE1B7" w:rsidP="10CEE1B7" w:rsidRDefault="10CEE1B7" w14:paraId="41FA9AD4" w14:textId="0E569341">
            <w:pPr>
              <w:pStyle w:val="Normal"/>
            </w:pPr>
          </w:p>
        </w:tc>
        <w:tc>
          <w:tcPr>
            <w:tcW w:w="1348" w:type="dxa"/>
            <w:shd w:val="clear" w:color="auto" w:fill="FFC000" w:themeFill="accent4"/>
            <w:tcMar/>
          </w:tcPr>
          <w:p w:rsidR="10CEE1B7" w:rsidP="10CEE1B7" w:rsidRDefault="10CEE1B7" w14:paraId="77EE8E47" w14:textId="0E569341">
            <w:pPr>
              <w:pStyle w:val="Normal"/>
            </w:pPr>
          </w:p>
        </w:tc>
      </w:tr>
      <w:tr w:rsidR="10CEE1B7" w:rsidTr="0FCF4945" w14:paraId="0556C00F">
        <w:trPr>
          <w:trHeight w:val="300"/>
        </w:trPr>
        <w:tc>
          <w:tcPr>
            <w:tcW w:w="2112" w:type="dxa"/>
            <w:tcMar/>
          </w:tcPr>
          <w:p w:rsidR="10CEE1B7" w:rsidP="10CEE1B7" w:rsidRDefault="10CEE1B7" w14:paraId="229DE97E" w14:textId="72A13C35">
            <w:pPr>
              <w:pStyle w:val="Normal"/>
            </w:pPr>
            <w:r w:rsidR="6F866A24">
              <w:rPr/>
              <w:t xml:space="preserve">Image </w:t>
            </w:r>
            <w:r w:rsidR="6F866A24">
              <w:rPr/>
              <w:t>rendering</w:t>
            </w:r>
          </w:p>
        </w:tc>
        <w:tc>
          <w:tcPr>
            <w:tcW w:w="1337" w:type="dxa"/>
            <w:tcMar/>
          </w:tcPr>
          <w:p w:rsidR="6F866A24" w:rsidP="6F866A24" w:rsidRDefault="6F866A24" w14:paraId="50CBA34B" w14:textId="1F3C0A6C">
            <w:pPr>
              <w:pStyle w:val="Normal"/>
            </w:pPr>
            <w:r w:rsidR="6F866A24">
              <w:rPr/>
              <w:t xml:space="preserve">Image is </w:t>
            </w:r>
            <w:r w:rsidR="6F866A24">
              <w:rPr/>
              <w:t>unavailable</w:t>
            </w:r>
          </w:p>
        </w:tc>
        <w:tc>
          <w:tcPr>
            <w:tcW w:w="3483" w:type="dxa"/>
            <w:tcMar/>
          </w:tcPr>
          <w:p w:rsidR="6F866A24" w:rsidP="6F866A24" w:rsidRDefault="6F866A24" w14:paraId="4A3C3DD5" w14:textId="27630359">
            <w:pPr>
              <w:pStyle w:val="Normal"/>
            </w:pPr>
            <w:r w:rsidR="6F866A24">
              <w:rPr/>
              <w:t xml:space="preserve">If an image is unavailable or something goes wrong with </w:t>
            </w:r>
            <w:r w:rsidR="6F866A24">
              <w:rPr/>
              <w:t>it</w:t>
            </w:r>
            <w:r w:rsidR="6F866A24">
              <w:rPr/>
              <w:t xml:space="preserve"> then the user is told to choose another image from their local storage</w:t>
            </w:r>
          </w:p>
        </w:tc>
        <w:tc>
          <w:tcPr>
            <w:tcW w:w="735" w:type="dxa"/>
            <w:tcMar/>
          </w:tcPr>
          <w:p w:rsidR="10CEE1B7" w:rsidP="10CEE1B7" w:rsidRDefault="10CEE1B7" w14:paraId="0F2336F5" w14:textId="6005C8E9">
            <w:pPr>
              <w:pStyle w:val="Normal"/>
            </w:pPr>
            <w:r w:rsidR="6F866A24">
              <w:rPr/>
              <w:t>Pass</w:t>
            </w:r>
          </w:p>
        </w:tc>
        <w:tc>
          <w:tcPr>
            <w:tcW w:w="1348" w:type="dxa"/>
            <w:tcMar/>
          </w:tcPr>
          <w:p w:rsidR="10CEE1B7" w:rsidP="10CEE1B7" w:rsidRDefault="10CEE1B7" w14:paraId="2D8BABA2" w14:textId="47E700D3">
            <w:pPr>
              <w:pStyle w:val="Normal"/>
            </w:pPr>
            <w:r w:rsidR="6F866A24">
              <w:rPr/>
              <w:t>Invalid data</w:t>
            </w:r>
          </w:p>
        </w:tc>
      </w:tr>
      <w:tr w:rsidR="10CEE1B7" w:rsidTr="0FCF4945" w14:paraId="62AC7E1D">
        <w:trPr>
          <w:trHeight w:val="300"/>
        </w:trPr>
        <w:tc>
          <w:tcPr>
            <w:tcW w:w="2112" w:type="dxa"/>
            <w:tcMar/>
          </w:tcPr>
          <w:p w:rsidR="10CEE1B7" w:rsidP="10CEE1B7" w:rsidRDefault="10CEE1B7" w14:paraId="49D8A03E" w14:textId="144DA303">
            <w:pPr>
              <w:pStyle w:val="Normal"/>
            </w:pPr>
            <w:r w:rsidR="6F866A24">
              <w:rPr/>
              <w:t>Image rendering</w:t>
            </w:r>
          </w:p>
        </w:tc>
        <w:tc>
          <w:tcPr>
            <w:tcW w:w="1337" w:type="dxa"/>
            <w:tcMar/>
          </w:tcPr>
          <w:p w:rsidR="6F866A24" w:rsidP="6F866A24" w:rsidRDefault="6F866A24" w14:paraId="03E235BF" w14:textId="28949B2B">
            <w:pPr>
              <w:pStyle w:val="Normal"/>
            </w:pPr>
            <w:r w:rsidR="6F866A24">
              <w:rPr/>
              <w:t xml:space="preserve">Image is </w:t>
            </w:r>
            <w:r w:rsidR="6F866A24">
              <w:rPr/>
              <w:t>available</w:t>
            </w:r>
          </w:p>
        </w:tc>
        <w:tc>
          <w:tcPr>
            <w:tcW w:w="3483" w:type="dxa"/>
            <w:tcMar/>
          </w:tcPr>
          <w:p w:rsidR="6F866A24" w:rsidP="6F866A24" w:rsidRDefault="6F866A24" w14:paraId="0E4B93AE" w14:textId="639AB998">
            <w:pPr>
              <w:pStyle w:val="Normal"/>
            </w:pPr>
            <w:r w:rsidR="6F866A24">
              <w:rPr/>
              <w:t xml:space="preserve">Image is </w:t>
            </w:r>
            <w:r w:rsidR="6F866A24">
              <w:rPr/>
              <w:t>available</w:t>
            </w:r>
            <w:r w:rsidR="6F866A24">
              <w:rPr/>
              <w:t xml:space="preserve"> and displays next to it when the button is clicked</w:t>
            </w:r>
          </w:p>
        </w:tc>
        <w:tc>
          <w:tcPr>
            <w:tcW w:w="735" w:type="dxa"/>
            <w:tcMar/>
          </w:tcPr>
          <w:p w:rsidR="10CEE1B7" w:rsidP="10CEE1B7" w:rsidRDefault="10CEE1B7" w14:paraId="4C2EEF0F" w14:textId="60E22F1F">
            <w:pPr>
              <w:pStyle w:val="Normal"/>
            </w:pPr>
            <w:r w:rsidR="6F866A24">
              <w:rPr/>
              <w:t>Pass</w:t>
            </w:r>
          </w:p>
        </w:tc>
        <w:tc>
          <w:tcPr>
            <w:tcW w:w="1348" w:type="dxa"/>
            <w:tcMar/>
          </w:tcPr>
          <w:p w:rsidR="10CEE1B7" w:rsidP="10CEE1B7" w:rsidRDefault="10CEE1B7" w14:paraId="4A074DBC" w14:textId="3306BD55">
            <w:pPr>
              <w:pStyle w:val="Normal"/>
            </w:pPr>
            <w:r w:rsidR="6F866A24">
              <w:rPr/>
              <w:t>Valid data</w:t>
            </w:r>
          </w:p>
        </w:tc>
      </w:tr>
      <w:tr w:rsidR="10CEE1B7" w:rsidTr="0FCF4945" w14:paraId="607A15A4">
        <w:trPr>
          <w:trHeight w:val="300"/>
        </w:trPr>
        <w:tc>
          <w:tcPr>
            <w:tcW w:w="2112" w:type="dxa"/>
            <w:shd w:val="clear" w:color="auto" w:fill="FFC000" w:themeFill="accent4"/>
            <w:tcMar/>
          </w:tcPr>
          <w:p w:rsidR="10CEE1B7" w:rsidP="10CEE1B7" w:rsidRDefault="10CEE1B7" w14:paraId="673E709E" w14:textId="5901458C">
            <w:pPr>
              <w:pStyle w:val="Normal"/>
            </w:pPr>
            <w:r w:rsidR="6F866A24">
              <w:rPr/>
              <w:t>Calendar</w:t>
            </w:r>
          </w:p>
        </w:tc>
        <w:tc>
          <w:tcPr>
            <w:tcW w:w="1337" w:type="dxa"/>
            <w:shd w:val="clear" w:color="auto" w:fill="FFC000" w:themeFill="accent4"/>
            <w:tcMar/>
          </w:tcPr>
          <w:p w:rsidR="6F866A24" w:rsidP="6F866A24" w:rsidRDefault="6F866A24" w14:paraId="647B0E7F" w14:textId="356087AC">
            <w:pPr>
              <w:pStyle w:val="Normal"/>
            </w:pPr>
          </w:p>
        </w:tc>
        <w:tc>
          <w:tcPr>
            <w:tcW w:w="3483" w:type="dxa"/>
            <w:shd w:val="clear" w:color="auto" w:fill="FFC000" w:themeFill="accent4"/>
            <w:tcMar/>
          </w:tcPr>
          <w:p w:rsidR="6F866A24" w:rsidP="6F866A24" w:rsidRDefault="6F866A24" w14:paraId="2C855793" w14:textId="4B8B98B1">
            <w:pPr>
              <w:pStyle w:val="Normal"/>
            </w:pPr>
          </w:p>
        </w:tc>
        <w:tc>
          <w:tcPr>
            <w:tcW w:w="735" w:type="dxa"/>
            <w:shd w:val="clear" w:color="auto" w:fill="FFC000" w:themeFill="accent4"/>
            <w:tcMar/>
          </w:tcPr>
          <w:p w:rsidR="10CEE1B7" w:rsidP="10CEE1B7" w:rsidRDefault="10CEE1B7" w14:paraId="12033469" w14:textId="0E569341">
            <w:pPr>
              <w:pStyle w:val="Normal"/>
            </w:pPr>
          </w:p>
        </w:tc>
        <w:tc>
          <w:tcPr>
            <w:tcW w:w="1348" w:type="dxa"/>
            <w:shd w:val="clear" w:color="auto" w:fill="FFC000" w:themeFill="accent4"/>
            <w:tcMar/>
          </w:tcPr>
          <w:p w:rsidR="10CEE1B7" w:rsidP="10CEE1B7" w:rsidRDefault="10CEE1B7" w14:paraId="72DF481C" w14:textId="0E569341">
            <w:pPr>
              <w:pStyle w:val="Normal"/>
            </w:pPr>
          </w:p>
        </w:tc>
      </w:tr>
      <w:tr w:rsidR="10CEE1B7" w:rsidTr="0FCF4945" w14:paraId="0CBC6B93">
        <w:trPr>
          <w:trHeight w:val="300"/>
        </w:trPr>
        <w:tc>
          <w:tcPr>
            <w:tcW w:w="2112" w:type="dxa"/>
            <w:tcMar/>
          </w:tcPr>
          <w:p w:rsidR="10CEE1B7" w:rsidP="6F866A24" w:rsidRDefault="10CEE1B7" w14:paraId="730768D5" w14:textId="5A4C3DDA">
            <w:pPr>
              <w:pStyle w:val="Normal"/>
              <w:suppressLineNumbers w:val="0"/>
              <w:bidi w:val="0"/>
              <w:spacing w:before="0" w:beforeAutospacing="off" w:after="0" w:afterAutospacing="off" w:line="240" w:lineRule="auto"/>
              <w:ind w:left="0" w:right="0"/>
              <w:jc w:val="left"/>
            </w:pPr>
            <w:r w:rsidR="6F866A24">
              <w:rPr/>
              <w:t>Display calendar summary</w:t>
            </w:r>
          </w:p>
        </w:tc>
        <w:tc>
          <w:tcPr>
            <w:tcW w:w="1337" w:type="dxa"/>
            <w:tcMar/>
          </w:tcPr>
          <w:p w:rsidR="6F866A24" w:rsidP="6F866A24" w:rsidRDefault="6F866A24" w14:paraId="10265B6F" w14:textId="1469ABB7">
            <w:pPr>
              <w:pStyle w:val="Normal"/>
            </w:pPr>
            <w:r w:rsidR="6F866A24">
              <w:rPr/>
              <w:t>No recorded data to display</w:t>
            </w:r>
          </w:p>
        </w:tc>
        <w:tc>
          <w:tcPr>
            <w:tcW w:w="3483" w:type="dxa"/>
            <w:tcMar/>
          </w:tcPr>
          <w:p w:rsidR="6F866A24" w:rsidP="6F866A24" w:rsidRDefault="6F866A24" w14:paraId="3AA65100" w14:textId="436524BD">
            <w:pPr>
              <w:pStyle w:val="Normal"/>
            </w:pPr>
            <w:r w:rsidR="6F866A24">
              <w:rPr/>
              <w:t xml:space="preserve">If day is clicked and there is no data on it to display nothing will happen if the user clicks on it, no matter how many times they press. A notification will pop up telling them that they </w:t>
            </w:r>
            <w:r w:rsidR="6F866A24">
              <w:rPr/>
              <w:t>is</w:t>
            </w:r>
            <w:r w:rsidR="6F866A24">
              <w:rPr/>
              <w:t xml:space="preserve"> no recorded workouts on this day</w:t>
            </w:r>
          </w:p>
        </w:tc>
        <w:tc>
          <w:tcPr>
            <w:tcW w:w="735" w:type="dxa"/>
            <w:tcMar/>
          </w:tcPr>
          <w:p w:rsidR="10CEE1B7" w:rsidP="10CEE1B7" w:rsidRDefault="10CEE1B7" w14:paraId="745A97A7" w14:textId="5EEA0D46">
            <w:pPr>
              <w:pStyle w:val="Normal"/>
            </w:pPr>
            <w:r w:rsidR="6F866A24">
              <w:rPr/>
              <w:t>Pass</w:t>
            </w:r>
          </w:p>
        </w:tc>
        <w:tc>
          <w:tcPr>
            <w:tcW w:w="1348" w:type="dxa"/>
            <w:tcMar/>
          </w:tcPr>
          <w:p w:rsidR="10CEE1B7" w:rsidP="10CEE1B7" w:rsidRDefault="10CEE1B7" w14:paraId="72BF0903" w14:textId="0499A980">
            <w:pPr>
              <w:pStyle w:val="Normal"/>
            </w:pPr>
            <w:r w:rsidR="6F866A24">
              <w:rPr/>
              <w:t>Invalid data</w:t>
            </w:r>
          </w:p>
        </w:tc>
      </w:tr>
      <w:tr w:rsidR="10CEE1B7" w:rsidTr="0FCF4945" w14:paraId="3EF7E68D">
        <w:trPr>
          <w:trHeight w:val="300"/>
        </w:trPr>
        <w:tc>
          <w:tcPr>
            <w:tcW w:w="2112" w:type="dxa"/>
            <w:tcMar/>
          </w:tcPr>
          <w:p w:rsidR="10CEE1B7" w:rsidP="6F866A24" w:rsidRDefault="10CEE1B7" w14:paraId="7E2D2761" w14:textId="5A4C3DDA">
            <w:pPr>
              <w:pStyle w:val="Normal"/>
              <w:suppressLineNumbers w:val="0"/>
              <w:bidi w:val="0"/>
              <w:spacing w:before="0" w:beforeAutospacing="off" w:after="0" w:afterAutospacing="off" w:line="240" w:lineRule="auto"/>
              <w:ind w:left="0" w:right="0"/>
              <w:jc w:val="left"/>
            </w:pPr>
            <w:r w:rsidR="6F866A24">
              <w:rPr/>
              <w:t>Display calendar summary</w:t>
            </w:r>
          </w:p>
          <w:p w:rsidR="10CEE1B7" w:rsidP="10CEE1B7" w:rsidRDefault="10CEE1B7" w14:paraId="4BB15161" w14:textId="2F3FA1C9">
            <w:pPr>
              <w:pStyle w:val="Normal"/>
            </w:pPr>
          </w:p>
        </w:tc>
        <w:tc>
          <w:tcPr>
            <w:tcW w:w="1337" w:type="dxa"/>
            <w:tcMar/>
          </w:tcPr>
          <w:p w:rsidR="6F866A24" w:rsidP="6F866A24" w:rsidRDefault="6F866A24" w14:paraId="46068F33" w14:textId="5F762745">
            <w:pPr>
              <w:pStyle w:val="Normal"/>
            </w:pPr>
            <w:r w:rsidR="6F866A24">
              <w:rPr/>
              <w:t>Data is available</w:t>
            </w:r>
          </w:p>
        </w:tc>
        <w:tc>
          <w:tcPr>
            <w:tcW w:w="3483" w:type="dxa"/>
            <w:tcMar/>
          </w:tcPr>
          <w:p w:rsidR="6F866A24" w:rsidP="6F866A24" w:rsidRDefault="6F866A24" w14:paraId="3D4FE4E2" w14:textId="02CA70D5">
            <w:pPr>
              <w:pStyle w:val="Normal"/>
            </w:pPr>
            <w:r w:rsidR="6F866A24">
              <w:rPr/>
              <w:t>A box will pop up asking the user which workout on that day they want to view</w:t>
            </w:r>
          </w:p>
        </w:tc>
        <w:tc>
          <w:tcPr>
            <w:tcW w:w="735" w:type="dxa"/>
            <w:tcMar/>
          </w:tcPr>
          <w:p w:rsidR="10CEE1B7" w:rsidP="10CEE1B7" w:rsidRDefault="10CEE1B7" w14:paraId="30C0E903" w14:textId="5339B864">
            <w:pPr>
              <w:pStyle w:val="Normal"/>
            </w:pPr>
            <w:r w:rsidR="6F866A24">
              <w:rPr/>
              <w:t>Pass</w:t>
            </w:r>
          </w:p>
        </w:tc>
        <w:tc>
          <w:tcPr>
            <w:tcW w:w="1348" w:type="dxa"/>
            <w:tcMar/>
          </w:tcPr>
          <w:p w:rsidR="10CEE1B7" w:rsidP="10CEE1B7" w:rsidRDefault="10CEE1B7" w14:paraId="033406A6" w14:textId="0DEBA7FA">
            <w:pPr>
              <w:pStyle w:val="Normal"/>
            </w:pPr>
            <w:r w:rsidR="6F866A24">
              <w:rPr/>
              <w:t>Valid data</w:t>
            </w:r>
          </w:p>
        </w:tc>
      </w:tr>
      <w:tr w:rsidR="10CEE1B7" w:rsidTr="0FCF4945" w14:paraId="7B64C9E0">
        <w:trPr>
          <w:trHeight w:val="300"/>
        </w:trPr>
        <w:tc>
          <w:tcPr>
            <w:tcW w:w="2112" w:type="dxa"/>
            <w:tcMar/>
          </w:tcPr>
          <w:p w:rsidR="10CEE1B7" w:rsidP="6F866A24" w:rsidRDefault="10CEE1B7" w14:paraId="74D45C5B" w14:textId="5A4C3DDA">
            <w:pPr>
              <w:pStyle w:val="Normal"/>
              <w:suppressLineNumbers w:val="0"/>
              <w:bidi w:val="0"/>
              <w:spacing w:before="0" w:beforeAutospacing="off" w:after="0" w:afterAutospacing="off" w:line="240" w:lineRule="auto"/>
              <w:ind w:left="0" w:right="0"/>
              <w:jc w:val="left"/>
            </w:pPr>
            <w:r w:rsidR="6F866A24">
              <w:rPr/>
              <w:t>Display calendar summary</w:t>
            </w:r>
          </w:p>
          <w:p w:rsidR="10CEE1B7" w:rsidP="10CEE1B7" w:rsidRDefault="10CEE1B7" w14:paraId="31ADD262" w14:textId="43A1BC47">
            <w:pPr>
              <w:pStyle w:val="Normal"/>
            </w:pPr>
          </w:p>
        </w:tc>
        <w:tc>
          <w:tcPr>
            <w:tcW w:w="1337" w:type="dxa"/>
            <w:tcMar/>
          </w:tcPr>
          <w:p w:rsidR="6F866A24" w:rsidP="6F866A24" w:rsidRDefault="6F866A24" w14:paraId="5BCFCF04" w14:textId="5E9D76DD">
            <w:pPr>
              <w:pStyle w:val="Normal"/>
            </w:pPr>
            <w:r w:rsidR="6F866A24">
              <w:rPr/>
              <w:t xml:space="preserve">Workout number outside range </w:t>
            </w:r>
          </w:p>
        </w:tc>
        <w:tc>
          <w:tcPr>
            <w:tcW w:w="3483" w:type="dxa"/>
            <w:tcMar/>
          </w:tcPr>
          <w:p w:rsidR="6F866A24" w:rsidP="6F866A24" w:rsidRDefault="6F866A24" w14:paraId="7089023E" w14:textId="7756E12A">
            <w:pPr>
              <w:pStyle w:val="Normal"/>
            </w:pPr>
            <w:r w:rsidR="6F866A24">
              <w:rPr/>
              <w:t xml:space="preserve">If the user picks a workout number that is outside the range like if </w:t>
            </w:r>
            <w:r w:rsidR="6F866A24">
              <w:rPr/>
              <w:t>it’s</w:t>
            </w:r>
            <w:r w:rsidR="6F866A24">
              <w:rPr/>
              <w:t xml:space="preserve"> 1-5 and the user picks 7 then a notification will pop up saying they should pick again</w:t>
            </w:r>
          </w:p>
        </w:tc>
        <w:tc>
          <w:tcPr>
            <w:tcW w:w="735" w:type="dxa"/>
            <w:tcMar/>
          </w:tcPr>
          <w:p w:rsidR="10CEE1B7" w:rsidP="10CEE1B7" w:rsidRDefault="10CEE1B7" w14:paraId="3A3F5A7C" w14:textId="568C4F84">
            <w:pPr>
              <w:pStyle w:val="Normal"/>
            </w:pPr>
            <w:r w:rsidR="6F866A24">
              <w:rPr/>
              <w:t>Pass</w:t>
            </w:r>
          </w:p>
        </w:tc>
        <w:tc>
          <w:tcPr>
            <w:tcW w:w="1348" w:type="dxa"/>
            <w:tcMar/>
          </w:tcPr>
          <w:p w:rsidR="10CEE1B7" w:rsidP="10CEE1B7" w:rsidRDefault="10CEE1B7" w14:paraId="65329327" w14:textId="04DF8E5D">
            <w:pPr>
              <w:pStyle w:val="Normal"/>
            </w:pPr>
            <w:r w:rsidR="6F866A24">
              <w:rPr/>
              <w:t>Invalid data</w:t>
            </w:r>
          </w:p>
        </w:tc>
      </w:tr>
      <w:tr w:rsidR="10CEE1B7" w:rsidTr="0FCF4945" w14:paraId="799CED50">
        <w:trPr>
          <w:trHeight w:val="300"/>
        </w:trPr>
        <w:tc>
          <w:tcPr>
            <w:tcW w:w="2112" w:type="dxa"/>
            <w:tcMar/>
          </w:tcPr>
          <w:p w:rsidR="10CEE1B7" w:rsidP="6F866A24" w:rsidRDefault="10CEE1B7" w14:paraId="3A0BFDE4" w14:textId="5A4C3DDA">
            <w:pPr>
              <w:pStyle w:val="Normal"/>
              <w:suppressLineNumbers w:val="0"/>
              <w:bidi w:val="0"/>
              <w:spacing w:before="0" w:beforeAutospacing="off" w:after="0" w:afterAutospacing="off" w:line="240" w:lineRule="auto"/>
              <w:ind w:left="0" w:right="0"/>
              <w:jc w:val="left"/>
            </w:pPr>
            <w:r w:rsidR="6F866A24">
              <w:rPr/>
              <w:t>Display calendar summary</w:t>
            </w:r>
          </w:p>
          <w:p w:rsidR="10CEE1B7" w:rsidP="10CEE1B7" w:rsidRDefault="10CEE1B7" w14:paraId="29158D8C" w14:textId="39FFCE4E">
            <w:pPr>
              <w:pStyle w:val="Normal"/>
            </w:pPr>
          </w:p>
        </w:tc>
        <w:tc>
          <w:tcPr>
            <w:tcW w:w="1337" w:type="dxa"/>
            <w:tcMar/>
          </w:tcPr>
          <w:p w:rsidR="6F866A24" w:rsidP="6F866A24" w:rsidRDefault="6F866A24" w14:paraId="50B94FF9" w14:textId="67EBBFCC">
            <w:pPr>
              <w:pStyle w:val="Normal"/>
            </w:pPr>
            <w:r w:rsidR="6F866A24">
              <w:rPr/>
              <w:t>Workout number inside range</w:t>
            </w:r>
          </w:p>
        </w:tc>
        <w:tc>
          <w:tcPr>
            <w:tcW w:w="3483" w:type="dxa"/>
            <w:tcMar/>
          </w:tcPr>
          <w:p w:rsidR="6F866A24" w:rsidP="6F866A24" w:rsidRDefault="6F866A24" w14:paraId="4BDC7A39" w14:textId="07D21638">
            <w:pPr>
              <w:pStyle w:val="Normal"/>
            </w:pPr>
            <w:r w:rsidR="6F866A24">
              <w:rPr/>
              <w:t>If the user picks a workouts number inside the range a box will pop up asking the user which exercise in that workout they want to view</w:t>
            </w:r>
          </w:p>
        </w:tc>
        <w:tc>
          <w:tcPr>
            <w:tcW w:w="735" w:type="dxa"/>
            <w:tcMar/>
          </w:tcPr>
          <w:p w:rsidR="10CEE1B7" w:rsidP="10CEE1B7" w:rsidRDefault="10CEE1B7" w14:paraId="2212D7C8" w14:textId="33ACC3A7">
            <w:pPr>
              <w:pStyle w:val="Normal"/>
            </w:pPr>
            <w:r w:rsidR="6F866A24">
              <w:rPr/>
              <w:t>Pass</w:t>
            </w:r>
          </w:p>
        </w:tc>
        <w:tc>
          <w:tcPr>
            <w:tcW w:w="1348" w:type="dxa"/>
            <w:tcMar/>
          </w:tcPr>
          <w:p w:rsidR="10CEE1B7" w:rsidP="10CEE1B7" w:rsidRDefault="10CEE1B7" w14:paraId="621C69D0" w14:textId="623EEB27">
            <w:pPr>
              <w:pStyle w:val="Normal"/>
            </w:pPr>
            <w:r w:rsidR="6F866A24">
              <w:rPr/>
              <w:t>Valid data</w:t>
            </w:r>
          </w:p>
        </w:tc>
      </w:tr>
      <w:tr w:rsidR="10CEE1B7" w:rsidTr="0FCF4945" w14:paraId="7B57703A">
        <w:trPr>
          <w:trHeight w:val="300"/>
        </w:trPr>
        <w:tc>
          <w:tcPr>
            <w:tcW w:w="2112" w:type="dxa"/>
            <w:tcMar/>
          </w:tcPr>
          <w:p w:rsidR="10CEE1B7" w:rsidP="6F866A24" w:rsidRDefault="10CEE1B7" w14:paraId="1B4C54FD" w14:textId="5A4C3DDA">
            <w:pPr>
              <w:pStyle w:val="Normal"/>
              <w:suppressLineNumbers w:val="0"/>
              <w:bidi w:val="0"/>
              <w:spacing w:before="0" w:beforeAutospacing="off" w:after="0" w:afterAutospacing="off" w:line="240" w:lineRule="auto"/>
              <w:ind w:left="0" w:right="0"/>
              <w:jc w:val="left"/>
            </w:pPr>
            <w:r w:rsidR="6F866A24">
              <w:rPr/>
              <w:t>Display calendar summary</w:t>
            </w:r>
          </w:p>
          <w:p w:rsidR="10CEE1B7" w:rsidP="10CEE1B7" w:rsidRDefault="10CEE1B7" w14:paraId="5986AB83" w14:textId="7F0E51CA">
            <w:pPr>
              <w:pStyle w:val="Normal"/>
            </w:pPr>
          </w:p>
        </w:tc>
        <w:tc>
          <w:tcPr>
            <w:tcW w:w="1337" w:type="dxa"/>
            <w:tcMar/>
          </w:tcPr>
          <w:p w:rsidR="6F866A24" w:rsidP="6F866A24" w:rsidRDefault="6F866A24" w14:paraId="2AB4B039" w14:textId="032C51D8">
            <w:pPr>
              <w:pStyle w:val="Normal"/>
            </w:pPr>
            <w:r w:rsidR="6F866A24">
              <w:rPr/>
              <w:t>Exercise number outside range</w:t>
            </w:r>
          </w:p>
        </w:tc>
        <w:tc>
          <w:tcPr>
            <w:tcW w:w="3483" w:type="dxa"/>
            <w:tcMar/>
          </w:tcPr>
          <w:p w:rsidR="6F866A24" w:rsidP="6F866A24" w:rsidRDefault="6F866A24" w14:paraId="2D3812C1" w14:textId="692DA1B0">
            <w:pPr>
              <w:pStyle w:val="Normal"/>
            </w:pPr>
            <w:r w:rsidR="6F866A24">
              <w:rPr/>
              <w:t xml:space="preserve">If the user picks an exercise number that is outside the range like if </w:t>
            </w:r>
            <w:r w:rsidR="6F866A24">
              <w:rPr/>
              <w:t>it’s</w:t>
            </w:r>
            <w:r w:rsidR="6F866A24">
              <w:rPr/>
              <w:t xml:space="preserve"> 1-6 and the user picks 9 then a notification will pop up saying they should pick again</w:t>
            </w:r>
          </w:p>
        </w:tc>
        <w:tc>
          <w:tcPr>
            <w:tcW w:w="735" w:type="dxa"/>
            <w:tcMar/>
          </w:tcPr>
          <w:p w:rsidR="10CEE1B7" w:rsidP="10CEE1B7" w:rsidRDefault="10CEE1B7" w14:paraId="16E0830E" w14:textId="25876891">
            <w:pPr>
              <w:pStyle w:val="Normal"/>
            </w:pPr>
            <w:r w:rsidR="6F866A24">
              <w:rPr/>
              <w:t>Pass</w:t>
            </w:r>
          </w:p>
        </w:tc>
        <w:tc>
          <w:tcPr>
            <w:tcW w:w="1348" w:type="dxa"/>
            <w:tcMar/>
          </w:tcPr>
          <w:p w:rsidR="10CEE1B7" w:rsidP="10CEE1B7" w:rsidRDefault="10CEE1B7" w14:paraId="63A0DA69" w14:textId="6DCACA75">
            <w:pPr>
              <w:pStyle w:val="Normal"/>
            </w:pPr>
            <w:r w:rsidR="6F866A24">
              <w:rPr/>
              <w:t>Invalid data</w:t>
            </w:r>
          </w:p>
        </w:tc>
      </w:tr>
      <w:tr w:rsidR="10CEE1B7" w:rsidTr="0FCF4945" w14:paraId="2AE2C309">
        <w:trPr>
          <w:trHeight w:val="300"/>
        </w:trPr>
        <w:tc>
          <w:tcPr>
            <w:tcW w:w="2112" w:type="dxa"/>
            <w:tcMar/>
          </w:tcPr>
          <w:p w:rsidR="10CEE1B7" w:rsidP="6F866A24" w:rsidRDefault="10CEE1B7" w14:paraId="1CD6CF07" w14:textId="5A4C3DDA">
            <w:pPr>
              <w:pStyle w:val="Normal"/>
              <w:suppressLineNumbers w:val="0"/>
              <w:bidi w:val="0"/>
              <w:spacing w:before="0" w:beforeAutospacing="off" w:after="0" w:afterAutospacing="off" w:line="240" w:lineRule="auto"/>
              <w:ind w:left="0" w:right="0"/>
              <w:jc w:val="left"/>
            </w:pPr>
            <w:r w:rsidR="6F866A24">
              <w:rPr/>
              <w:t>Display calendar summary</w:t>
            </w:r>
          </w:p>
          <w:p w:rsidR="10CEE1B7" w:rsidP="10CEE1B7" w:rsidRDefault="10CEE1B7" w14:paraId="29B45AFD" w14:textId="7F0E51CA">
            <w:pPr>
              <w:pStyle w:val="Normal"/>
            </w:pPr>
          </w:p>
          <w:p w:rsidR="10CEE1B7" w:rsidP="10CEE1B7" w:rsidRDefault="10CEE1B7" w14:paraId="40EA2B2E" w14:textId="3599A1E0">
            <w:pPr>
              <w:pStyle w:val="Normal"/>
            </w:pPr>
          </w:p>
        </w:tc>
        <w:tc>
          <w:tcPr>
            <w:tcW w:w="1337" w:type="dxa"/>
            <w:tcMar/>
          </w:tcPr>
          <w:p w:rsidR="6F866A24" w:rsidP="6F866A24" w:rsidRDefault="6F866A24" w14:paraId="7EF1B5FC" w14:textId="0950213E">
            <w:pPr>
              <w:pStyle w:val="Normal"/>
            </w:pPr>
            <w:r w:rsidR="6F866A24">
              <w:rPr/>
              <w:t>Exercise number inside range</w:t>
            </w:r>
          </w:p>
        </w:tc>
        <w:tc>
          <w:tcPr>
            <w:tcW w:w="3483" w:type="dxa"/>
            <w:tcMar/>
          </w:tcPr>
          <w:p w:rsidR="6F866A24" w:rsidP="6F866A24" w:rsidRDefault="6F866A24" w14:paraId="67A25F32" w14:textId="7A99FDC7">
            <w:pPr>
              <w:pStyle w:val="Normal"/>
            </w:pPr>
            <w:r w:rsidR="6F866A24">
              <w:rPr/>
              <w:t xml:space="preserve">If the user picks a workouts number inside the range </w:t>
            </w:r>
            <w:r w:rsidR="6F866A24">
              <w:rPr/>
              <w:t>a</w:t>
            </w:r>
            <w:r w:rsidR="6F866A24">
              <w:rPr/>
              <w:t xml:space="preserve"> the image and information of that exercise will appear on the bottom left of the calendar tab</w:t>
            </w:r>
          </w:p>
        </w:tc>
        <w:tc>
          <w:tcPr>
            <w:tcW w:w="735" w:type="dxa"/>
            <w:tcMar/>
          </w:tcPr>
          <w:p w:rsidR="10CEE1B7" w:rsidP="10CEE1B7" w:rsidRDefault="10CEE1B7" w14:paraId="046A9BEB" w14:textId="0EED6387">
            <w:pPr>
              <w:pStyle w:val="Normal"/>
            </w:pPr>
            <w:r w:rsidR="6F866A24">
              <w:rPr/>
              <w:t>Pass</w:t>
            </w:r>
          </w:p>
        </w:tc>
        <w:tc>
          <w:tcPr>
            <w:tcW w:w="1348" w:type="dxa"/>
            <w:tcMar/>
          </w:tcPr>
          <w:p w:rsidR="10CEE1B7" w:rsidP="10CEE1B7" w:rsidRDefault="10CEE1B7" w14:paraId="6BD21645" w14:textId="1E21B0D5">
            <w:pPr>
              <w:pStyle w:val="Normal"/>
            </w:pPr>
            <w:r w:rsidR="6F866A24">
              <w:rPr/>
              <w:t>Valid data</w:t>
            </w:r>
          </w:p>
        </w:tc>
      </w:tr>
      <w:tr w:rsidR="10CEE1B7" w:rsidTr="0FCF4945" w14:paraId="4CBDF05E">
        <w:trPr>
          <w:trHeight w:val="300"/>
        </w:trPr>
        <w:tc>
          <w:tcPr>
            <w:tcW w:w="2112" w:type="dxa"/>
            <w:shd w:val="clear" w:color="auto" w:fill="FFC000" w:themeFill="accent4"/>
            <w:tcMar/>
          </w:tcPr>
          <w:p w:rsidR="10CEE1B7" w:rsidP="10CEE1B7" w:rsidRDefault="10CEE1B7" w14:paraId="06EFCBD3" w14:textId="31733AF3">
            <w:pPr>
              <w:pStyle w:val="Normal"/>
            </w:pPr>
            <w:r w:rsidR="6F866A24">
              <w:rPr/>
              <w:t>Graph summaries</w:t>
            </w:r>
          </w:p>
        </w:tc>
        <w:tc>
          <w:tcPr>
            <w:tcW w:w="1337" w:type="dxa"/>
            <w:shd w:val="clear" w:color="auto" w:fill="FFC000" w:themeFill="accent4"/>
            <w:tcMar/>
          </w:tcPr>
          <w:p w:rsidR="6F866A24" w:rsidP="6F866A24" w:rsidRDefault="6F866A24" w14:paraId="2C4E6221" w14:textId="436523AE">
            <w:pPr>
              <w:pStyle w:val="Normal"/>
            </w:pPr>
          </w:p>
        </w:tc>
        <w:tc>
          <w:tcPr>
            <w:tcW w:w="3483" w:type="dxa"/>
            <w:shd w:val="clear" w:color="auto" w:fill="FFC000" w:themeFill="accent4"/>
            <w:tcMar/>
          </w:tcPr>
          <w:p w:rsidR="6F866A24" w:rsidP="6F866A24" w:rsidRDefault="6F866A24" w14:paraId="39AF5002" w14:textId="720BEEA1">
            <w:pPr>
              <w:pStyle w:val="Normal"/>
            </w:pPr>
          </w:p>
        </w:tc>
        <w:tc>
          <w:tcPr>
            <w:tcW w:w="735" w:type="dxa"/>
            <w:shd w:val="clear" w:color="auto" w:fill="FFC000" w:themeFill="accent4"/>
            <w:tcMar/>
          </w:tcPr>
          <w:p w:rsidR="10CEE1B7" w:rsidP="10CEE1B7" w:rsidRDefault="10CEE1B7" w14:paraId="75E3DEA2" w14:textId="0E569341">
            <w:pPr>
              <w:pStyle w:val="Normal"/>
            </w:pPr>
          </w:p>
        </w:tc>
        <w:tc>
          <w:tcPr>
            <w:tcW w:w="1348" w:type="dxa"/>
            <w:shd w:val="clear" w:color="auto" w:fill="FFC000" w:themeFill="accent4"/>
            <w:tcMar/>
          </w:tcPr>
          <w:p w:rsidR="10CEE1B7" w:rsidP="10CEE1B7" w:rsidRDefault="10CEE1B7" w14:paraId="30A9E61B" w14:textId="0E569341">
            <w:pPr>
              <w:pStyle w:val="Normal"/>
            </w:pPr>
          </w:p>
        </w:tc>
      </w:tr>
      <w:tr w:rsidR="10CEE1B7" w:rsidTr="0FCF4945" w14:paraId="6207F15F">
        <w:trPr>
          <w:trHeight w:val="300"/>
        </w:trPr>
        <w:tc>
          <w:tcPr>
            <w:tcW w:w="2112" w:type="dxa"/>
            <w:tcMar/>
          </w:tcPr>
          <w:p w:rsidR="10CEE1B7" w:rsidP="10CEE1B7" w:rsidRDefault="10CEE1B7" w14:paraId="325F29F5" w14:textId="6B38B13C">
            <w:pPr>
              <w:pStyle w:val="Normal"/>
            </w:pPr>
            <w:r w:rsidR="6F866A24">
              <w:rPr/>
              <w:t xml:space="preserve">Show graph </w:t>
            </w:r>
          </w:p>
        </w:tc>
        <w:tc>
          <w:tcPr>
            <w:tcW w:w="1337" w:type="dxa"/>
            <w:tcMar/>
          </w:tcPr>
          <w:p w:rsidR="6F866A24" w:rsidP="6F866A24" w:rsidRDefault="6F866A24" w14:paraId="03846453" w14:textId="5193923B">
            <w:pPr>
              <w:pStyle w:val="Normal"/>
            </w:pPr>
            <w:r w:rsidR="6F866A24">
              <w:rPr/>
              <w:t>Pick a graph</w:t>
            </w:r>
          </w:p>
        </w:tc>
        <w:tc>
          <w:tcPr>
            <w:tcW w:w="3483" w:type="dxa"/>
            <w:tcMar/>
          </w:tcPr>
          <w:p w:rsidR="6F866A24" w:rsidP="6F866A24" w:rsidRDefault="6F866A24" w14:paraId="0064D83D" w14:textId="75570566">
            <w:pPr>
              <w:pStyle w:val="Normal"/>
            </w:pPr>
            <w:r w:rsidR="6F866A24">
              <w:rPr/>
              <w:t xml:space="preserve">The user </w:t>
            </w:r>
            <w:r w:rsidR="6F866A24">
              <w:rPr/>
              <w:t>doesn’t</w:t>
            </w:r>
            <w:r w:rsidR="6F866A24">
              <w:rPr/>
              <w:t xml:space="preserve"> have the opportunity to enter invalid data here since </w:t>
            </w:r>
            <w:r w:rsidR="6F866A24">
              <w:rPr/>
              <w:t>it’s</w:t>
            </w:r>
            <w:r w:rsidR="6F866A24">
              <w:rPr/>
              <w:t xml:space="preserve"> a drop down so no invalid data ever occurs. When the user picks the </w:t>
            </w:r>
            <w:r w:rsidR="6F866A24">
              <w:rPr/>
              <w:t>graph,</w:t>
            </w:r>
            <w:r w:rsidR="6F866A24">
              <w:rPr/>
              <w:t xml:space="preserve"> they would like the graph </w:t>
            </w:r>
            <w:r w:rsidR="6F866A24">
              <w:rPr/>
              <w:t>renders</w:t>
            </w:r>
            <w:r w:rsidR="6F866A24">
              <w:rPr/>
              <w:t xml:space="preserve"> in the middle of the tab</w:t>
            </w:r>
          </w:p>
        </w:tc>
        <w:tc>
          <w:tcPr>
            <w:tcW w:w="735" w:type="dxa"/>
            <w:tcMar/>
          </w:tcPr>
          <w:p w:rsidR="10CEE1B7" w:rsidP="10CEE1B7" w:rsidRDefault="10CEE1B7" w14:paraId="4B41E326" w14:textId="0CBBA83A">
            <w:pPr>
              <w:pStyle w:val="Normal"/>
            </w:pPr>
            <w:r w:rsidR="6F866A24">
              <w:rPr/>
              <w:t>Pass</w:t>
            </w:r>
          </w:p>
        </w:tc>
        <w:tc>
          <w:tcPr>
            <w:tcW w:w="1348" w:type="dxa"/>
            <w:tcMar/>
          </w:tcPr>
          <w:p w:rsidR="10CEE1B7" w:rsidP="10CEE1B7" w:rsidRDefault="10CEE1B7" w14:paraId="7B3AC4A8" w14:textId="163D75AD">
            <w:pPr>
              <w:pStyle w:val="Normal"/>
            </w:pPr>
            <w:r w:rsidR="6F866A24">
              <w:rPr/>
              <w:t>Valid data</w:t>
            </w:r>
          </w:p>
        </w:tc>
      </w:tr>
      <w:tr w:rsidR="10CEE1B7" w:rsidTr="0FCF4945" w14:paraId="004AD14A">
        <w:trPr>
          <w:trHeight w:val="300"/>
        </w:trPr>
        <w:tc>
          <w:tcPr>
            <w:tcW w:w="2112" w:type="dxa"/>
            <w:tcMar/>
          </w:tcPr>
          <w:p w:rsidR="10CEE1B7" w:rsidP="10CEE1B7" w:rsidRDefault="10CEE1B7" w14:paraId="68EA2E81" w14:textId="6E311E9D">
            <w:pPr>
              <w:pStyle w:val="Normal"/>
            </w:pPr>
            <w:r w:rsidR="6F866A24">
              <w:rPr/>
              <w:t>Show graph</w:t>
            </w:r>
          </w:p>
          <w:p w:rsidR="10CEE1B7" w:rsidP="10CEE1B7" w:rsidRDefault="10CEE1B7" w14:paraId="4FDFCD39" w14:textId="50F03685">
            <w:pPr>
              <w:pStyle w:val="Normal"/>
            </w:pPr>
          </w:p>
        </w:tc>
        <w:tc>
          <w:tcPr>
            <w:tcW w:w="1337" w:type="dxa"/>
            <w:tcMar/>
          </w:tcPr>
          <w:p w:rsidR="6F866A24" w:rsidP="6F866A24" w:rsidRDefault="6F866A24" w14:paraId="529963A2" w14:textId="215A732A">
            <w:pPr>
              <w:pStyle w:val="Normal"/>
            </w:pPr>
            <w:r w:rsidR="6F866A24">
              <w:rPr/>
              <w:t>Down</w:t>
            </w:r>
          </w:p>
        </w:tc>
        <w:tc>
          <w:tcPr>
            <w:tcW w:w="3483" w:type="dxa"/>
            <w:tcMar/>
          </w:tcPr>
          <w:p w:rsidR="6F866A24" w:rsidP="6F866A24" w:rsidRDefault="6F866A24" w14:paraId="7E44EDDE" w14:textId="2A4C173E">
            <w:pPr>
              <w:pStyle w:val="Normal"/>
            </w:pPr>
            <w:r w:rsidR="6F866A24">
              <w:rPr/>
              <w:t>When the down button is pressed then the graph displays the next 15 data points</w:t>
            </w:r>
          </w:p>
        </w:tc>
        <w:tc>
          <w:tcPr>
            <w:tcW w:w="735" w:type="dxa"/>
            <w:tcMar/>
          </w:tcPr>
          <w:p w:rsidR="10CEE1B7" w:rsidP="10CEE1B7" w:rsidRDefault="10CEE1B7" w14:paraId="1644E04F" w14:textId="2B06D16F">
            <w:pPr>
              <w:pStyle w:val="Normal"/>
            </w:pPr>
            <w:r w:rsidR="6F866A24">
              <w:rPr/>
              <w:t>Pass</w:t>
            </w:r>
          </w:p>
        </w:tc>
        <w:tc>
          <w:tcPr>
            <w:tcW w:w="1348" w:type="dxa"/>
            <w:tcMar/>
          </w:tcPr>
          <w:p w:rsidR="10CEE1B7" w:rsidP="10CEE1B7" w:rsidRDefault="10CEE1B7" w14:paraId="7BC0F6A3" w14:textId="09AD40D5">
            <w:pPr>
              <w:pStyle w:val="Normal"/>
            </w:pPr>
            <w:r w:rsidR="6F866A24">
              <w:rPr/>
              <w:t>Valid data</w:t>
            </w:r>
          </w:p>
        </w:tc>
      </w:tr>
      <w:tr w:rsidR="6F866A24" w:rsidTr="0FCF4945" w14:paraId="00EC8CD4">
        <w:trPr>
          <w:trHeight w:val="780"/>
        </w:trPr>
        <w:tc>
          <w:tcPr>
            <w:tcW w:w="2112" w:type="dxa"/>
            <w:tcMar/>
          </w:tcPr>
          <w:p w:rsidR="6F866A24" w:rsidP="6F866A24" w:rsidRDefault="6F866A24" w14:paraId="2AC1B46B" w14:textId="6E311E9D">
            <w:pPr>
              <w:pStyle w:val="Normal"/>
            </w:pPr>
            <w:r w:rsidR="6F866A24">
              <w:rPr/>
              <w:t>Show graph</w:t>
            </w:r>
          </w:p>
          <w:p w:rsidR="6F866A24" w:rsidP="6F866A24" w:rsidRDefault="6F866A24" w14:paraId="5D1BA2F9" w14:textId="50F03685">
            <w:pPr>
              <w:pStyle w:val="Normal"/>
            </w:pPr>
          </w:p>
          <w:p w:rsidR="6F866A24" w:rsidP="6F866A24" w:rsidRDefault="6F866A24" w14:paraId="1C53A9F4" w14:textId="24B2B417">
            <w:pPr>
              <w:pStyle w:val="Normal"/>
            </w:pPr>
          </w:p>
        </w:tc>
        <w:tc>
          <w:tcPr>
            <w:tcW w:w="1337" w:type="dxa"/>
            <w:tcMar/>
          </w:tcPr>
          <w:p w:rsidR="6F866A24" w:rsidP="6F866A24" w:rsidRDefault="6F866A24" w14:paraId="562AD022" w14:textId="263E1F8D">
            <w:pPr>
              <w:pStyle w:val="Normal"/>
            </w:pPr>
            <w:r w:rsidR="6F866A24">
              <w:rPr/>
              <w:t>Down</w:t>
            </w:r>
          </w:p>
        </w:tc>
        <w:tc>
          <w:tcPr>
            <w:tcW w:w="3483" w:type="dxa"/>
            <w:tcMar/>
          </w:tcPr>
          <w:p w:rsidR="6F866A24" w:rsidP="6F866A24" w:rsidRDefault="6F866A24" w14:paraId="217AB7F9" w14:textId="68C845E8">
            <w:pPr>
              <w:pStyle w:val="Normal"/>
            </w:pPr>
            <w:r w:rsidR="6F866A24">
              <w:rPr/>
              <w:t xml:space="preserve">If there is no more data to move on to then the </w:t>
            </w:r>
            <w:r w:rsidR="6F866A24">
              <w:rPr/>
              <w:t>graph,</w:t>
            </w:r>
            <w:r w:rsidR="6F866A24">
              <w:rPr/>
              <w:t xml:space="preserve"> simply reloads</w:t>
            </w:r>
          </w:p>
        </w:tc>
        <w:tc>
          <w:tcPr>
            <w:tcW w:w="735" w:type="dxa"/>
            <w:tcMar/>
          </w:tcPr>
          <w:p w:rsidR="6F866A24" w:rsidP="6F866A24" w:rsidRDefault="6F866A24" w14:paraId="0A818BBE" w14:textId="14A7EBEC">
            <w:pPr>
              <w:pStyle w:val="Normal"/>
            </w:pPr>
            <w:r w:rsidR="6F866A24">
              <w:rPr/>
              <w:t>Pass</w:t>
            </w:r>
          </w:p>
        </w:tc>
        <w:tc>
          <w:tcPr>
            <w:tcW w:w="1348" w:type="dxa"/>
            <w:tcMar/>
          </w:tcPr>
          <w:p w:rsidR="6F866A24" w:rsidP="6F866A24" w:rsidRDefault="6F866A24" w14:paraId="00E2DCFD" w14:textId="57B8617C">
            <w:pPr>
              <w:pStyle w:val="Normal"/>
            </w:pPr>
            <w:r w:rsidR="6F866A24">
              <w:rPr/>
              <w:t>Valid data</w:t>
            </w:r>
          </w:p>
        </w:tc>
      </w:tr>
      <w:tr w:rsidR="6F866A24" w:rsidTr="0FCF4945" w14:paraId="656A7EB5">
        <w:trPr>
          <w:trHeight w:val="300"/>
        </w:trPr>
        <w:tc>
          <w:tcPr>
            <w:tcW w:w="2112" w:type="dxa"/>
            <w:tcMar/>
          </w:tcPr>
          <w:p w:rsidR="6F866A24" w:rsidP="6F866A24" w:rsidRDefault="6F866A24" w14:paraId="67C66CCA" w14:textId="144E7FCD">
            <w:pPr>
              <w:pStyle w:val="Normal"/>
            </w:pPr>
            <w:r w:rsidR="6F866A24">
              <w:rPr/>
              <w:t>Show graph</w:t>
            </w:r>
          </w:p>
        </w:tc>
        <w:tc>
          <w:tcPr>
            <w:tcW w:w="1337" w:type="dxa"/>
            <w:tcMar/>
          </w:tcPr>
          <w:p w:rsidR="6F866A24" w:rsidP="6F866A24" w:rsidRDefault="6F866A24" w14:paraId="63FFC507" w14:textId="1E9128BF">
            <w:pPr>
              <w:pStyle w:val="Normal"/>
            </w:pPr>
            <w:r w:rsidR="6F866A24">
              <w:rPr/>
              <w:t>Reset</w:t>
            </w:r>
          </w:p>
        </w:tc>
        <w:tc>
          <w:tcPr>
            <w:tcW w:w="3483" w:type="dxa"/>
            <w:tcMar/>
          </w:tcPr>
          <w:p w:rsidR="6F866A24" w:rsidP="6F866A24" w:rsidRDefault="6F866A24" w14:paraId="51BAF0D0" w14:textId="191F5B5C">
            <w:pPr>
              <w:pStyle w:val="Normal"/>
            </w:pPr>
            <w:r w:rsidR="6F866A24">
              <w:rPr/>
              <w:t xml:space="preserve">If the user wants to go back to the first 15 data </w:t>
            </w:r>
            <w:r w:rsidR="6F866A24">
              <w:rPr/>
              <w:t>points,</w:t>
            </w:r>
            <w:r w:rsidR="6F866A24">
              <w:rPr/>
              <w:t xml:space="preserve"> then the reset button does that</w:t>
            </w:r>
          </w:p>
        </w:tc>
        <w:tc>
          <w:tcPr>
            <w:tcW w:w="735" w:type="dxa"/>
            <w:tcMar/>
          </w:tcPr>
          <w:p w:rsidR="6F866A24" w:rsidP="6F866A24" w:rsidRDefault="6F866A24" w14:paraId="34B6D126" w14:textId="5EC2460D">
            <w:pPr>
              <w:pStyle w:val="Normal"/>
            </w:pPr>
            <w:r w:rsidR="6F866A24">
              <w:rPr/>
              <w:t>Pass</w:t>
            </w:r>
          </w:p>
        </w:tc>
        <w:tc>
          <w:tcPr>
            <w:tcW w:w="1348" w:type="dxa"/>
            <w:tcMar/>
          </w:tcPr>
          <w:p w:rsidR="6F866A24" w:rsidP="6F866A24" w:rsidRDefault="6F866A24" w14:paraId="6EFC58C3" w14:textId="1D89C33E">
            <w:pPr>
              <w:pStyle w:val="Normal"/>
            </w:pPr>
            <w:r w:rsidR="6F866A24">
              <w:rPr/>
              <w:t>Valid data</w:t>
            </w:r>
          </w:p>
        </w:tc>
      </w:tr>
      <w:tr w:rsidR="6F866A24" w:rsidTr="0FCF4945" w14:paraId="0C768D84">
        <w:trPr>
          <w:trHeight w:val="300"/>
        </w:trPr>
        <w:tc>
          <w:tcPr>
            <w:tcW w:w="2112" w:type="dxa"/>
            <w:shd w:val="clear" w:color="auto" w:fill="FFC000" w:themeFill="accent4"/>
            <w:tcMar/>
          </w:tcPr>
          <w:p w:rsidR="6F866A24" w:rsidP="6F866A24" w:rsidRDefault="6F866A24" w14:paraId="6245DA1E" w14:textId="0F6C19F3">
            <w:pPr>
              <w:pStyle w:val="Normal"/>
            </w:pPr>
            <w:r w:rsidR="6F866A24">
              <w:rPr/>
              <w:t>Calorie</w:t>
            </w:r>
          </w:p>
        </w:tc>
        <w:tc>
          <w:tcPr>
            <w:tcW w:w="1337" w:type="dxa"/>
            <w:shd w:val="clear" w:color="auto" w:fill="FFC000" w:themeFill="accent4"/>
            <w:tcMar/>
          </w:tcPr>
          <w:p w:rsidR="6F866A24" w:rsidP="6F866A24" w:rsidRDefault="6F866A24" w14:paraId="4F8D68E8" w14:textId="581209DA">
            <w:pPr>
              <w:pStyle w:val="Normal"/>
            </w:pPr>
          </w:p>
        </w:tc>
        <w:tc>
          <w:tcPr>
            <w:tcW w:w="3483" w:type="dxa"/>
            <w:shd w:val="clear" w:color="auto" w:fill="FFC000" w:themeFill="accent4"/>
            <w:tcMar/>
          </w:tcPr>
          <w:p w:rsidR="6F866A24" w:rsidP="6F866A24" w:rsidRDefault="6F866A24" w14:paraId="121A276F" w14:textId="33F643B9">
            <w:pPr>
              <w:pStyle w:val="Normal"/>
            </w:pPr>
          </w:p>
        </w:tc>
        <w:tc>
          <w:tcPr>
            <w:tcW w:w="735" w:type="dxa"/>
            <w:shd w:val="clear" w:color="auto" w:fill="FFC000" w:themeFill="accent4"/>
            <w:tcMar/>
          </w:tcPr>
          <w:p w:rsidR="6F866A24" w:rsidP="6F866A24" w:rsidRDefault="6F866A24" w14:paraId="47F067CD" w14:textId="3D5303D2">
            <w:pPr>
              <w:pStyle w:val="Normal"/>
            </w:pPr>
          </w:p>
        </w:tc>
        <w:tc>
          <w:tcPr>
            <w:tcW w:w="1348" w:type="dxa"/>
            <w:shd w:val="clear" w:color="auto" w:fill="FFC000" w:themeFill="accent4"/>
            <w:tcMar/>
          </w:tcPr>
          <w:p w:rsidR="6F866A24" w:rsidP="6F866A24" w:rsidRDefault="6F866A24" w14:paraId="340F614E" w14:textId="6F72CAEA">
            <w:pPr>
              <w:pStyle w:val="Normal"/>
            </w:pPr>
          </w:p>
        </w:tc>
      </w:tr>
      <w:tr w:rsidR="6F866A24" w:rsidTr="0FCF4945" w14:paraId="33A93610">
        <w:trPr>
          <w:trHeight w:val="300"/>
        </w:trPr>
        <w:tc>
          <w:tcPr>
            <w:tcW w:w="2112" w:type="dxa"/>
            <w:tcMar/>
          </w:tcPr>
          <w:p w:rsidR="6F866A24" w:rsidP="6F866A24" w:rsidRDefault="6F866A24" w14:paraId="3D28DD8A" w14:textId="5985CC24">
            <w:pPr>
              <w:pStyle w:val="Normal"/>
            </w:pPr>
            <w:r w:rsidR="6F866A24">
              <w:rPr/>
              <w:t>Calorie split and graph</w:t>
            </w:r>
          </w:p>
        </w:tc>
        <w:tc>
          <w:tcPr>
            <w:tcW w:w="1337" w:type="dxa"/>
            <w:tcMar/>
          </w:tcPr>
          <w:p w:rsidR="6F866A24" w:rsidP="6F866A24" w:rsidRDefault="6F866A24" w14:paraId="41F665AE" w14:textId="20496190">
            <w:pPr>
              <w:pStyle w:val="Normal"/>
            </w:pPr>
            <w:r w:rsidR="0FCF4945">
              <w:rPr/>
              <w:t>Information from API</w:t>
            </w:r>
          </w:p>
        </w:tc>
        <w:tc>
          <w:tcPr>
            <w:tcW w:w="3483" w:type="dxa"/>
            <w:tcMar/>
          </w:tcPr>
          <w:p w:rsidR="6F866A24" w:rsidP="6F866A24" w:rsidRDefault="6F866A24" w14:paraId="5FEB19FB" w14:textId="438FFA10">
            <w:pPr>
              <w:pStyle w:val="Normal"/>
            </w:pPr>
            <w:r w:rsidR="0FCF4945">
              <w:rPr/>
              <w:t xml:space="preserve">If data not already in database, then a notification is shown that says that internet connection is </w:t>
            </w:r>
            <w:r w:rsidR="0FCF4945">
              <w:rPr/>
              <w:t>required</w:t>
            </w:r>
            <w:r w:rsidR="0FCF4945">
              <w:rPr/>
              <w:t xml:space="preserve">, and the information is obtained from the API and split, and graph </w:t>
            </w:r>
            <w:r w:rsidR="0FCF4945">
              <w:rPr/>
              <w:t>rendered,</w:t>
            </w:r>
            <w:r w:rsidR="0FCF4945">
              <w:rPr/>
              <w:t xml:space="preserve"> and information saved to the database</w:t>
            </w:r>
          </w:p>
          <w:p w:rsidR="6F866A24" w:rsidP="6F866A24" w:rsidRDefault="6F866A24" w14:paraId="6152E5EB" w14:textId="5B95A4FA">
            <w:pPr>
              <w:pStyle w:val="Normal"/>
            </w:pPr>
          </w:p>
        </w:tc>
        <w:tc>
          <w:tcPr>
            <w:tcW w:w="735" w:type="dxa"/>
            <w:tcMar/>
          </w:tcPr>
          <w:p w:rsidR="6F866A24" w:rsidP="6F866A24" w:rsidRDefault="6F866A24" w14:paraId="53918874" w14:textId="58B35E71">
            <w:pPr>
              <w:pStyle w:val="Normal"/>
            </w:pPr>
            <w:r w:rsidR="0FCF4945">
              <w:rPr/>
              <w:t>Pass</w:t>
            </w:r>
          </w:p>
        </w:tc>
        <w:tc>
          <w:tcPr>
            <w:tcW w:w="1348" w:type="dxa"/>
            <w:tcMar/>
          </w:tcPr>
          <w:p w:rsidR="6F866A24" w:rsidP="6F866A24" w:rsidRDefault="6F866A24" w14:paraId="1076B860" w14:textId="5EC7E55E">
            <w:pPr>
              <w:pStyle w:val="Normal"/>
            </w:pPr>
            <w:r w:rsidR="0FCF4945">
              <w:rPr/>
              <w:t>Valid data</w:t>
            </w:r>
          </w:p>
        </w:tc>
      </w:tr>
      <w:tr w:rsidR="6F866A24" w:rsidTr="0FCF4945" w14:paraId="7E0DCB5E">
        <w:trPr>
          <w:trHeight w:val="300"/>
        </w:trPr>
        <w:tc>
          <w:tcPr>
            <w:tcW w:w="2112" w:type="dxa"/>
            <w:tcMar/>
          </w:tcPr>
          <w:p w:rsidR="0FCF4945" w:rsidP="0FCF4945" w:rsidRDefault="0FCF4945" w14:paraId="69309E66" w14:textId="5985CC24">
            <w:pPr>
              <w:pStyle w:val="Normal"/>
            </w:pPr>
            <w:r w:rsidR="0FCF4945">
              <w:rPr/>
              <w:t>Calorie split and graph</w:t>
            </w:r>
          </w:p>
        </w:tc>
        <w:tc>
          <w:tcPr>
            <w:tcW w:w="1337" w:type="dxa"/>
            <w:tcMar/>
          </w:tcPr>
          <w:p w:rsidR="0FCF4945" w:rsidP="0FCF4945" w:rsidRDefault="0FCF4945" w14:paraId="79782DC8" w14:textId="4F77A5A9">
            <w:pPr>
              <w:pStyle w:val="Normal"/>
            </w:pPr>
            <w:r w:rsidR="0FCF4945">
              <w:rPr/>
              <w:t>Information from database</w:t>
            </w:r>
          </w:p>
        </w:tc>
        <w:tc>
          <w:tcPr>
            <w:tcW w:w="3483" w:type="dxa"/>
            <w:tcMar/>
          </w:tcPr>
          <w:p w:rsidR="0FCF4945" w:rsidP="0FCF4945" w:rsidRDefault="0FCF4945" w14:paraId="6A170BB4" w14:textId="24B79AD2">
            <w:pPr>
              <w:pStyle w:val="Normal"/>
              <w:suppressLineNumbers w:val="0"/>
              <w:bidi w:val="0"/>
              <w:spacing w:before="0" w:beforeAutospacing="off" w:after="0" w:afterAutospacing="off" w:line="240" w:lineRule="auto"/>
              <w:ind w:left="0" w:right="0"/>
              <w:jc w:val="left"/>
            </w:pPr>
            <w:r w:rsidR="0FCF4945">
              <w:rPr/>
              <w:t xml:space="preserve">If data already in database, then then split and graph </w:t>
            </w:r>
            <w:r w:rsidR="0FCF4945">
              <w:rPr/>
              <w:t>rendered</w:t>
            </w:r>
            <w:r w:rsidR="0FCF4945">
              <w:rPr/>
              <w:t xml:space="preserve"> using information already in the </w:t>
            </w:r>
            <w:r w:rsidR="0FCF4945">
              <w:rPr/>
              <w:t>database</w:t>
            </w:r>
          </w:p>
          <w:p w:rsidR="0FCF4945" w:rsidP="0FCF4945" w:rsidRDefault="0FCF4945" w14:paraId="751E4D08" w14:textId="5B95A4FA">
            <w:pPr>
              <w:pStyle w:val="Normal"/>
            </w:pPr>
          </w:p>
        </w:tc>
        <w:tc>
          <w:tcPr>
            <w:tcW w:w="735" w:type="dxa"/>
            <w:tcMar/>
          </w:tcPr>
          <w:p w:rsidR="0FCF4945" w:rsidP="0FCF4945" w:rsidRDefault="0FCF4945" w14:paraId="4A2FBFB5" w14:textId="58B35E71">
            <w:pPr>
              <w:pStyle w:val="Normal"/>
            </w:pPr>
            <w:r w:rsidR="0FCF4945">
              <w:rPr/>
              <w:t>Pass</w:t>
            </w:r>
          </w:p>
        </w:tc>
        <w:tc>
          <w:tcPr>
            <w:tcW w:w="1348" w:type="dxa"/>
            <w:tcMar/>
          </w:tcPr>
          <w:p w:rsidR="0FCF4945" w:rsidP="0FCF4945" w:rsidRDefault="0FCF4945" w14:paraId="252C2823" w14:textId="5EC7E55E">
            <w:pPr>
              <w:pStyle w:val="Normal"/>
            </w:pPr>
            <w:r w:rsidR="0FCF4945">
              <w:rPr/>
              <w:t>Valid data</w:t>
            </w:r>
          </w:p>
        </w:tc>
      </w:tr>
      <w:tr w:rsidR="0FCF4945" w:rsidTr="0FCF4945" w14:paraId="452D609B">
        <w:trPr>
          <w:trHeight w:val="300"/>
        </w:trPr>
        <w:tc>
          <w:tcPr>
            <w:tcW w:w="2112" w:type="dxa"/>
            <w:shd w:val="clear" w:color="auto" w:fill="FFC000" w:themeFill="accent4"/>
            <w:tcMar/>
          </w:tcPr>
          <w:p w:rsidR="0FCF4945" w:rsidP="0FCF4945" w:rsidRDefault="0FCF4945" w14:paraId="2E10356B" w14:textId="41D395B5">
            <w:pPr>
              <w:pStyle w:val="Normal"/>
            </w:pPr>
            <w:r w:rsidR="0FCF4945">
              <w:rPr/>
              <w:t>History</w:t>
            </w:r>
          </w:p>
        </w:tc>
        <w:tc>
          <w:tcPr>
            <w:tcW w:w="1337" w:type="dxa"/>
            <w:shd w:val="clear" w:color="auto" w:fill="FFC000" w:themeFill="accent4"/>
            <w:tcMar/>
          </w:tcPr>
          <w:p w:rsidR="0FCF4945" w:rsidP="0FCF4945" w:rsidRDefault="0FCF4945" w14:paraId="181DFBEC" w14:textId="0A3E9E6C">
            <w:pPr>
              <w:pStyle w:val="Normal"/>
            </w:pPr>
          </w:p>
        </w:tc>
        <w:tc>
          <w:tcPr>
            <w:tcW w:w="3483" w:type="dxa"/>
            <w:shd w:val="clear" w:color="auto" w:fill="FFC000" w:themeFill="accent4"/>
            <w:tcMar/>
          </w:tcPr>
          <w:p w:rsidR="0FCF4945" w:rsidP="0FCF4945" w:rsidRDefault="0FCF4945" w14:paraId="06B1AD42" w14:textId="24FF4C1D">
            <w:pPr>
              <w:pStyle w:val="Normal"/>
              <w:bidi w:val="0"/>
              <w:spacing w:line="240" w:lineRule="auto"/>
              <w:jc w:val="left"/>
            </w:pPr>
          </w:p>
        </w:tc>
        <w:tc>
          <w:tcPr>
            <w:tcW w:w="735" w:type="dxa"/>
            <w:shd w:val="clear" w:color="auto" w:fill="FFC000" w:themeFill="accent4"/>
            <w:tcMar/>
          </w:tcPr>
          <w:p w:rsidR="0FCF4945" w:rsidP="0FCF4945" w:rsidRDefault="0FCF4945" w14:paraId="361A125B" w14:textId="0013CE14">
            <w:pPr>
              <w:pStyle w:val="Normal"/>
            </w:pPr>
          </w:p>
        </w:tc>
        <w:tc>
          <w:tcPr>
            <w:tcW w:w="1348" w:type="dxa"/>
            <w:shd w:val="clear" w:color="auto" w:fill="FFC000" w:themeFill="accent4"/>
            <w:tcMar/>
          </w:tcPr>
          <w:p w:rsidR="0FCF4945" w:rsidP="0FCF4945" w:rsidRDefault="0FCF4945" w14:paraId="315DB2B2" w14:textId="07507FC0">
            <w:pPr>
              <w:pStyle w:val="Normal"/>
            </w:pPr>
          </w:p>
        </w:tc>
      </w:tr>
      <w:tr w:rsidR="0FCF4945" w:rsidTr="0FCF4945" w14:paraId="604B88B9">
        <w:trPr>
          <w:trHeight w:val="300"/>
        </w:trPr>
        <w:tc>
          <w:tcPr>
            <w:tcW w:w="2112" w:type="dxa"/>
            <w:shd w:val="clear" w:color="auto" w:fill="FFFFFF" w:themeFill="background1"/>
            <w:tcMar/>
          </w:tcPr>
          <w:p w:rsidR="0FCF4945" w:rsidP="0FCF4945" w:rsidRDefault="0FCF4945" w14:paraId="2DF0BACE" w14:textId="1082611B">
            <w:pPr>
              <w:pStyle w:val="Normal"/>
            </w:pPr>
            <w:r w:rsidR="0FCF4945">
              <w:rPr/>
              <w:t>Showing history of workouts</w:t>
            </w:r>
          </w:p>
        </w:tc>
        <w:tc>
          <w:tcPr>
            <w:tcW w:w="1337" w:type="dxa"/>
            <w:shd w:val="clear" w:color="auto" w:fill="FFFFFF" w:themeFill="background1"/>
            <w:tcMar/>
          </w:tcPr>
          <w:p w:rsidR="0FCF4945" w:rsidP="0FCF4945" w:rsidRDefault="0FCF4945" w14:paraId="1AC17998" w14:textId="2A9AAA78">
            <w:pPr>
              <w:pStyle w:val="Normal"/>
            </w:pPr>
            <w:r w:rsidR="0FCF4945">
              <w:rPr/>
              <w:t>Click button pressed</w:t>
            </w:r>
          </w:p>
        </w:tc>
        <w:tc>
          <w:tcPr>
            <w:tcW w:w="3483" w:type="dxa"/>
            <w:shd w:val="clear" w:color="auto" w:fill="FFFFFF" w:themeFill="background1"/>
            <w:tcMar/>
          </w:tcPr>
          <w:p w:rsidR="0FCF4945" w:rsidP="0FCF4945" w:rsidRDefault="0FCF4945" w14:paraId="42A843D6" w14:textId="1AACEE68">
            <w:pPr>
              <w:pStyle w:val="Normal"/>
              <w:bidi w:val="0"/>
              <w:spacing w:line="240" w:lineRule="auto"/>
              <w:jc w:val="left"/>
            </w:pPr>
            <w:r w:rsidR="0FCF4945">
              <w:rPr/>
              <w:t>Shows the history of all workouts recorded</w:t>
            </w:r>
          </w:p>
        </w:tc>
        <w:tc>
          <w:tcPr>
            <w:tcW w:w="735" w:type="dxa"/>
            <w:shd w:val="clear" w:color="auto" w:fill="FFFFFF" w:themeFill="background1"/>
            <w:tcMar/>
          </w:tcPr>
          <w:p w:rsidR="0FCF4945" w:rsidP="0FCF4945" w:rsidRDefault="0FCF4945" w14:paraId="3625BAF0" w14:textId="1F2E9254">
            <w:pPr>
              <w:pStyle w:val="Normal"/>
            </w:pPr>
            <w:r w:rsidR="0FCF4945">
              <w:rPr/>
              <w:t>Pass</w:t>
            </w:r>
          </w:p>
        </w:tc>
        <w:tc>
          <w:tcPr>
            <w:tcW w:w="1348" w:type="dxa"/>
            <w:shd w:val="clear" w:color="auto" w:fill="FFFFFF" w:themeFill="background1"/>
            <w:tcMar/>
          </w:tcPr>
          <w:p w:rsidR="0FCF4945" w:rsidP="0FCF4945" w:rsidRDefault="0FCF4945" w14:paraId="630A886B" w14:textId="2065AA92">
            <w:pPr>
              <w:pStyle w:val="Normal"/>
            </w:pPr>
            <w:r w:rsidR="0FCF4945">
              <w:rPr/>
              <w:t>Valid data</w:t>
            </w:r>
          </w:p>
        </w:tc>
      </w:tr>
      <w:tr w:rsidR="0FCF4945" w:rsidTr="0FCF4945" w14:paraId="2B7CE8CB">
        <w:trPr>
          <w:trHeight w:val="300"/>
        </w:trPr>
        <w:tc>
          <w:tcPr>
            <w:tcW w:w="2112" w:type="dxa"/>
            <w:shd w:val="clear" w:color="auto" w:fill="E8B10C"/>
            <w:tcMar/>
          </w:tcPr>
          <w:p w:rsidR="0FCF4945" w:rsidP="0FCF4945" w:rsidRDefault="0FCF4945" w14:paraId="4D087523" w14:textId="4F0FEEB9">
            <w:pPr>
              <w:pStyle w:val="Normal"/>
            </w:pPr>
            <w:r w:rsidR="0FCF4945">
              <w:rPr/>
              <w:t>Profile</w:t>
            </w:r>
          </w:p>
        </w:tc>
        <w:tc>
          <w:tcPr>
            <w:tcW w:w="1337" w:type="dxa"/>
            <w:shd w:val="clear" w:color="auto" w:fill="E8B10C"/>
            <w:tcMar/>
          </w:tcPr>
          <w:p w:rsidR="0FCF4945" w:rsidP="0FCF4945" w:rsidRDefault="0FCF4945" w14:paraId="31E4368C" w14:textId="1BD7B417">
            <w:pPr>
              <w:pStyle w:val="Normal"/>
            </w:pPr>
          </w:p>
        </w:tc>
        <w:tc>
          <w:tcPr>
            <w:tcW w:w="3483" w:type="dxa"/>
            <w:shd w:val="clear" w:color="auto" w:fill="E8B10C"/>
            <w:tcMar/>
          </w:tcPr>
          <w:p w:rsidR="0FCF4945" w:rsidP="0FCF4945" w:rsidRDefault="0FCF4945" w14:paraId="420D9B77" w14:textId="37A3C630">
            <w:pPr>
              <w:pStyle w:val="Normal"/>
              <w:bidi w:val="0"/>
              <w:spacing w:line="240" w:lineRule="auto"/>
              <w:jc w:val="left"/>
            </w:pPr>
          </w:p>
        </w:tc>
        <w:tc>
          <w:tcPr>
            <w:tcW w:w="735" w:type="dxa"/>
            <w:shd w:val="clear" w:color="auto" w:fill="E8B10C"/>
            <w:tcMar/>
          </w:tcPr>
          <w:p w:rsidR="0FCF4945" w:rsidP="0FCF4945" w:rsidRDefault="0FCF4945" w14:paraId="529F2637" w14:textId="0374A360">
            <w:pPr>
              <w:pStyle w:val="Normal"/>
            </w:pPr>
          </w:p>
        </w:tc>
        <w:tc>
          <w:tcPr>
            <w:tcW w:w="1348" w:type="dxa"/>
            <w:shd w:val="clear" w:color="auto" w:fill="E8B10C"/>
            <w:tcMar/>
          </w:tcPr>
          <w:p w:rsidR="0FCF4945" w:rsidP="0FCF4945" w:rsidRDefault="0FCF4945" w14:paraId="54C66137" w14:textId="483E3AA2">
            <w:pPr>
              <w:pStyle w:val="Normal"/>
            </w:pPr>
          </w:p>
        </w:tc>
      </w:tr>
      <w:tr w:rsidR="0FCF4945" w:rsidTr="0FCF4945" w14:paraId="17B8337B">
        <w:trPr>
          <w:trHeight w:val="300"/>
        </w:trPr>
        <w:tc>
          <w:tcPr>
            <w:tcW w:w="2112" w:type="dxa"/>
            <w:shd w:val="clear" w:color="auto" w:fill="FFFFFF" w:themeFill="background1"/>
            <w:tcMar/>
          </w:tcPr>
          <w:p w:rsidR="0FCF4945" w:rsidP="0FCF4945" w:rsidRDefault="0FCF4945" w14:paraId="7893DDF9" w14:textId="1703D974">
            <w:pPr>
              <w:pStyle w:val="Normal"/>
            </w:pPr>
            <w:r w:rsidR="0FCF4945">
              <w:rPr/>
              <w:t>Change profile picture</w:t>
            </w:r>
          </w:p>
        </w:tc>
        <w:tc>
          <w:tcPr>
            <w:tcW w:w="1337" w:type="dxa"/>
            <w:shd w:val="clear" w:color="auto" w:fill="FFFFFF" w:themeFill="background1"/>
            <w:tcMar/>
          </w:tcPr>
          <w:p w:rsidR="0FCF4945" w:rsidP="0FCF4945" w:rsidRDefault="0FCF4945" w14:paraId="00A24337" w14:textId="1703D974">
            <w:pPr>
              <w:pStyle w:val="Normal"/>
            </w:pPr>
            <w:r w:rsidR="0FCF4945">
              <w:rPr/>
              <w:t>Change profile picture</w:t>
            </w:r>
          </w:p>
          <w:p w:rsidR="0FCF4945" w:rsidP="0FCF4945" w:rsidRDefault="0FCF4945" w14:paraId="102EC63E" w14:textId="297CBFDD">
            <w:pPr>
              <w:pStyle w:val="Normal"/>
            </w:pPr>
          </w:p>
        </w:tc>
        <w:tc>
          <w:tcPr>
            <w:tcW w:w="3483" w:type="dxa"/>
            <w:shd w:val="clear" w:color="auto" w:fill="FFFFFF" w:themeFill="background1"/>
            <w:tcMar/>
          </w:tcPr>
          <w:p w:rsidR="0FCF4945" w:rsidP="0FCF4945" w:rsidRDefault="0FCF4945" w14:paraId="3F6F301B" w14:textId="22BC3796">
            <w:pPr>
              <w:pStyle w:val="Normal"/>
              <w:bidi w:val="0"/>
              <w:spacing w:line="240" w:lineRule="auto"/>
              <w:jc w:val="left"/>
            </w:pPr>
            <w:r w:rsidR="0FCF4945">
              <w:rPr/>
              <w:t>When the button is pressed a pop-up screen shows the users filtered local storage allowing them to pick a file to change to their profile picture</w:t>
            </w:r>
          </w:p>
        </w:tc>
        <w:tc>
          <w:tcPr>
            <w:tcW w:w="735" w:type="dxa"/>
            <w:shd w:val="clear" w:color="auto" w:fill="FFFFFF" w:themeFill="background1"/>
            <w:tcMar/>
          </w:tcPr>
          <w:p w:rsidR="0FCF4945" w:rsidP="0FCF4945" w:rsidRDefault="0FCF4945" w14:paraId="72F3D4A1" w14:textId="05446CDD">
            <w:pPr>
              <w:pStyle w:val="Normal"/>
            </w:pPr>
            <w:r w:rsidR="0FCF4945">
              <w:rPr/>
              <w:t>Pass</w:t>
            </w:r>
          </w:p>
        </w:tc>
        <w:tc>
          <w:tcPr>
            <w:tcW w:w="1348" w:type="dxa"/>
            <w:shd w:val="clear" w:color="auto" w:fill="FFFFFF" w:themeFill="background1"/>
            <w:tcMar/>
          </w:tcPr>
          <w:p w:rsidR="0FCF4945" w:rsidP="0FCF4945" w:rsidRDefault="0FCF4945" w14:paraId="751415D6" w14:textId="57B56370">
            <w:pPr>
              <w:pStyle w:val="Normal"/>
            </w:pPr>
            <w:r w:rsidR="0FCF4945">
              <w:rPr/>
              <w:t>Valid data</w:t>
            </w:r>
          </w:p>
        </w:tc>
      </w:tr>
      <w:tr w:rsidR="0FCF4945" w:rsidTr="0FCF4945" w14:paraId="595E43EA">
        <w:trPr>
          <w:trHeight w:val="300"/>
        </w:trPr>
        <w:tc>
          <w:tcPr>
            <w:tcW w:w="2112" w:type="dxa"/>
            <w:shd w:val="clear" w:color="auto" w:fill="FFFFFF" w:themeFill="background1"/>
            <w:tcMar/>
          </w:tcPr>
          <w:p w:rsidR="0FCF4945" w:rsidP="0FCF4945" w:rsidRDefault="0FCF4945" w14:paraId="6AD3AEE3" w14:textId="153836CE">
            <w:pPr>
              <w:pStyle w:val="Normal"/>
            </w:pPr>
            <w:r w:rsidR="0FCF4945">
              <w:rPr/>
              <w:t>Can’t</w:t>
            </w:r>
            <w:r w:rsidR="0FCF4945">
              <w:rPr/>
              <w:t xml:space="preserve"> find profile picture</w:t>
            </w:r>
          </w:p>
        </w:tc>
        <w:tc>
          <w:tcPr>
            <w:tcW w:w="1337" w:type="dxa"/>
            <w:shd w:val="clear" w:color="auto" w:fill="FFFFFF" w:themeFill="background1"/>
            <w:tcMar/>
          </w:tcPr>
          <w:p w:rsidR="0FCF4945" w:rsidP="0FCF4945" w:rsidRDefault="0FCF4945" w14:paraId="16785458" w14:textId="153836CE">
            <w:pPr>
              <w:pStyle w:val="Normal"/>
            </w:pPr>
            <w:r w:rsidR="0FCF4945">
              <w:rPr/>
              <w:t>Can’t find profile picture</w:t>
            </w:r>
          </w:p>
          <w:p w:rsidR="0FCF4945" w:rsidP="0FCF4945" w:rsidRDefault="0FCF4945" w14:paraId="7BCAEFF7" w14:textId="08B97901">
            <w:pPr>
              <w:pStyle w:val="Normal"/>
            </w:pPr>
          </w:p>
        </w:tc>
        <w:tc>
          <w:tcPr>
            <w:tcW w:w="3483" w:type="dxa"/>
            <w:shd w:val="clear" w:color="auto" w:fill="FFFFFF" w:themeFill="background1"/>
            <w:tcMar/>
          </w:tcPr>
          <w:p w:rsidR="0FCF4945" w:rsidP="0FCF4945" w:rsidRDefault="0FCF4945" w14:paraId="43391954" w14:textId="3E0D7EA5">
            <w:pPr>
              <w:pStyle w:val="Normal"/>
              <w:bidi w:val="0"/>
              <w:spacing w:line="240" w:lineRule="auto"/>
              <w:jc w:val="left"/>
            </w:pPr>
            <w:r w:rsidR="0FCF4945">
              <w:rPr/>
              <w:t xml:space="preserve">If the picture is moved or another computer is used the program will reopen the </w:t>
            </w:r>
            <w:r w:rsidR="0FCF4945">
              <w:rPr/>
              <w:t>pop-up</w:t>
            </w:r>
            <w:r w:rsidR="0FCF4945">
              <w:rPr/>
              <w:t xml:space="preserve"> window and ask the user to re select their file at its new location</w:t>
            </w:r>
          </w:p>
        </w:tc>
        <w:tc>
          <w:tcPr>
            <w:tcW w:w="735" w:type="dxa"/>
            <w:shd w:val="clear" w:color="auto" w:fill="FFFFFF" w:themeFill="background1"/>
            <w:tcMar/>
          </w:tcPr>
          <w:p w:rsidR="0FCF4945" w:rsidP="0FCF4945" w:rsidRDefault="0FCF4945" w14:paraId="21C4D128" w14:textId="18AA1E88">
            <w:pPr>
              <w:pStyle w:val="Normal"/>
            </w:pPr>
            <w:r w:rsidR="0FCF4945">
              <w:rPr/>
              <w:t>Pass</w:t>
            </w:r>
          </w:p>
        </w:tc>
        <w:tc>
          <w:tcPr>
            <w:tcW w:w="1348" w:type="dxa"/>
            <w:shd w:val="clear" w:color="auto" w:fill="FFFFFF" w:themeFill="background1"/>
            <w:tcMar/>
          </w:tcPr>
          <w:p w:rsidR="0FCF4945" w:rsidP="0FCF4945" w:rsidRDefault="0FCF4945" w14:paraId="5D400D29" w14:textId="4EA36BAC">
            <w:pPr>
              <w:pStyle w:val="Normal"/>
            </w:pPr>
            <w:r w:rsidR="0FCF4945">
              <w:rPr/>
              <w:t>Invalid data</w:t>
            </w:r>
          </w:p>
        </w:tc>
      </w:tr>
      <w:tr w:rsidR="0FCF4945" w:rsidTr="0FCF4945" w14:paraId="739B5CEC">
        <w:trPr>
          <w:trHeight w:val="300"/>
        </w:trPr>
        <w:tc>
          <w:tcPr>
            <w:tcW w:w="2112" w:type="dxa"/>
            <w:shd w:val="clear" w:color="auto" w:fill="E8B10C"/>
            <w:tcMar/>
          </w:tcPr>
          <w:p w:rsidR="0FCF4945" w:rsidP="0FCF4945" w:rsidRDefault="0FCF4945" w14:paraId="7E066C31" w14:textId="15B52924">
            <w:pPr>
              <w:pStyle w:val="Normal"/>
              <w:suppressLineNumbers w:val="0"/>
              <w:bidi w:val="0"/>
              <w:spacing w:before="0" w:beforeAutospacing="off" w:after="0" w:afterAutospacing="off" w:line="240" w:lineRule="auto"/>
              <w:ind w:left="0" w:right="0"/>
              <w:jc w:val="left"/>
            </w:pPr>
            <w:r w:rsidR="0FCF4945">
              <w:rPr/>
              <w:t>Display in treeview</w:t>
            </w:r>
          </w:p>
        </w:tc>
        <w:tc>
          <w:tcPr>
            <w:tcW w:w="1337" w:type="dxa"/>
            <w:shd w:val="clear" w:color="auto" w:fill="E8B10C"/>
            <w:tcMar/>
          </w:tcPr>
          <w:p w:rsidR="0FCF4945" w:rsidP="0FCF4945" w:rsidRDefault="0FCF4945" w14:paraId="01D9654B" w14:textId="61FFDD21">
            <w:pPr>
              <w:pStyle w:val="Normal"/>
            </w:pPr>
          </w:p>
        </w:tc>
        <w:tc>
          <w:tcPr>
            <w:tcW w:w="3483" w:type="dxa"/>
            <w:shd w:val="clear" w:color="auto" w:fill="E8B10C"/>
            <w:tcMar/>
          </w:tcPr>
          <w:p w:rsidR="0FCF4945" w:rsidP="0FCF4945" w:rsidRDefault="0FCF4945" w14:paraId="50C56C1E" w14:textId="7C553625">
            <w:pPr>
              <w:pStyle w:val="Normal"/>
              <w:bidi w:val="0"/>
              <w:spacing w:line="240" w:lineRule="auto"/>
              <w:jc w:val="left"/>
            </w:pPr>
          </w:p>
        </w:tc>
        <w:tc>
          <w:tcPr>
            <w:tcW w:w="735" w:type="dxa"/>
            <w:shd w:val="clear" w:color="auto" w:fill="E8B10C"/>
            <w:tcMar/>
          </w:tcPr>
          <w:p w:rsidR="0FCF4945" w:rsidP="0FCF4945" w:rsidRDefault="0FCF4945" w14:paraId="543D8F3B" w14:textId="75A87E29">
            <w:pPr>
              <w:pStyle w:val="Normal"/>
            </w:pPr>
          </w:p>
        </w:tc>
        <w:tc>
          <w:tcPr>
            <w:tcW w:w="1348" w:type="dxa"/>
            <w:shd w:val="clear" w:color="auto" w:fill="E8B10C"/>
            <w:tcMar/>
          </w:tcPr>
          <w:p w:rsidR="0FCF4945" w:rsidP="0FCF4945" w:rsidRDefault="0FCF4945" w14:paraId="06E1AA56" w14:textId="6A3BA628">
            <w:pPr>
              <w:pStyle w:val="Normal"/>
            </w:pPr>
          </w:p>
        </w:tc>
      </w:tr>
      <w:tr w:rsidR="0FCF4945" w:rsidTr="0FCF4945" w14:paraId="5F9270F1">
        <w:trPr>
          <w:trHeight w:val="300"/>
        </w:trPr>
        <w:tc>
          <w:tcPr>
            <w:tcW w:w="2112" w:type="dxa"/>
            <w:shd w:val="clear" w:color="auto" w:fill="FFFFFF" w:themeFill="background1"/>
            <w:tcMar/>
          </w:tcPr>
          <w:p w:rsidR="0FCF4945" w:rsidP="0FCF4945" w:rsidRDefault="0FCF4945" w14:paraId="312487BD" w14:textId="3ED1F756">
            <w:pPr>
              <w:pStyle w:val="Normal"/>
            </w:pPr>
            <w:r w:rsidR="0FCF4945">
              <w:rPr/>
              <w:t>Update</w:t>
            </w:r>
          </w:p>
        </w:tc>
        <w:tc>
          <w:tcPr>
            <w:tcW w:w="1337" w:type="dxa"/>
            <w:shd w:val="clear" w:color="auto" w:fill="FFFFFF" w:themeFill="background1"/>
            <w:tcMar/>
          </w:tcPr>
          <w:p w:rsidR="0FCF4945" w:rsidP="0FCF4945" w:rsidRDefault="0FCF4945" w14:paraId="09BF759C" w14:textId="01760089">
            <w:pPr>
              <w:pStyle w:val="Normal"/>
            </w:pPr>
            <w:r w:rsidR="0FCF4945">
              <w:rPr/>
              <w:t>Update value</w:t>
            </w:r>
          </w:p>
        </w:tc>
        <w:tc>
          <w:tcPr>
            <w:tcW w:w="3483" w:type="dxa"/>
            <w:shd w:val="clear" w:color="auto" w:fill="FFFFFF" w:themeFill="background1"/>
            <w:tcMar/>
          </w:tcPr>
          <w:p w:rsidR="0FCF4945" w:rsidP="0FCF4945" w:rsidRDefault="0FCF4945" w14:paraId="7A9A8121" w14:textId="40F895F2">
            <w:pPr>
              <w:pStyle w:val="Normal"/>
              <w:bidi w:val="0"/>
              <w:spacing w:line="240" w:lineRule="auto"/>
              <w:jc w:val="left"/>
            </w:pPr>
            <w:r w:rsidR="0FCF4945">
              <w:rPr/>
              <w:t xml:space="preserve">If you select a record and update the values in the entry </w:t>
            </w:r>
            <w:r w:rsidR="0FCF4945">
              <w:rPr/>
              <w:t>boxes,</w:t>
            </w:r>
            <w:r w:rsidR="0FCF4945">
              <w:rPr/>
              <w:t xml:space="preserve"> then press update it updates these values in the </w:t>
            </w:r>
            <w:r w:rsidR="0FCF4945">
              <w:rPr/>
              <w:t>datab</w:t>
            </w:r>
            <w:r w:rsidR="0FCF4945">
              <w:rPr/>
              <w:t>ase and treeview</w:t>
            </w:r>
          </w:p>
        </w:tc>
        <w:tc>
          <w:tcPr>
            <w:tcW w:w="735" w:type="dxa"/>
            <w:shd w:val="clear" w:color="auto" w:fill="FFFFFF" w:themeFill="background1"/>
            <w:tcMar/>
          </w:tcPr>
          <w:p w:rsidR="0FCF4945" w:rsidP="0FCF4945" w:rsidRDefault="0FCF4945" w14:paraId="4D66BC45" w14:textId="6188F99D">
            <w:pPr>
              <w:pStyle w:val="Normal"/>
            </w:pPr>
            <w:r w:rsidR="0FCF4945">
              <w:rPr/>
              <w:t>Pass</w:t>
            </w:r>
          </w:p>
        </w:tc>
        <w:tc>
          <w:tcPr>
            <w:tcW w:w="1348" w:type="dxa"/>
            <w:shd w:val="clear" w:color="auto" w:fill="FFFFFF" w:themeFill="background1"/>
            <w:tcMar/>
          </w:tcPr>
          <w:p w:rsidR="0FCF4945" w:rsidP="0FCF4945" w:rsidRDefault="0FCF4945" w14:paraId="1C2DB0B6" w14:textId="214957D2">
            <w:pPr>
              <w:pStyle w:val="Normal"/>
            </w:pPr>
            <w:r w:rsidR="0FCF4945">
              <w:rPr/>
              <w:t>Valid data</w:t>
            </w:r>
          </w:p>
        </w:tc>
      </w:tr>
      <w:tr w:rsidR="0FCF4945" w:rsidTr="0FCF4945" w14:paraId="4043D6A8">
        <w:trPr>
          <w:trHeight w:val="300"/>
        </w:trPr>
        <w:tc>
          <w:tcPr>
            <w:tcW w:w="2112" w:type="dxa"/>
            <w:shd w:val="clear" w:color="auto" w:fill="FFFFFF" w:themeFill="background1"/>
            <w:tcMar/>
          </w:tcPr>
          <w:p w:rsidR="0FCF4945" w:rsidP="0FCF4945" w:rsidRDefault="0FCF4945" w14:paraId="023C64CE" w14:textId="70A80519">
            <w:pPr>
              <w:pStyle w:val="Normal"/>
            </w:pPr>
            <w:r w:rsidR="0FCF4945">
              <w:rPr/>
              <w:t>Search</w:t>
            </w:r>
          </w:p>
        </w:tc>
        <w:tc>
          <w:tcPr>
            <w:tcW w:w="1337" w:type="dxa"/>
            <w:shd w:val="clear" w:color="auto" w:fill="FFFFFF" w:themeFill="background1"/>
            <w:tcMar/>
          </w:tcPr>
          <w:p w:rsidR="0FCF4945" w:rsidP="0FCF4945" w:rsidRDefault="0FCF4945" w14:paraId="66544359" w14:textId="277D8F93">
            <w:pPr>
              <w:pStyle w:val="Normal"/>
            </w:pPr>
            <w:r w:rsidR="0FCF4945">
              <w:rPr/>
              <w:t>Search for a record</w:t>
            </w:r>
          </w:p>
        </w:tc>
        <w:tc>
          <w:tcPr>
            <w:tcW w:w="3483" w:type="dxa"/>
            <w:shd w:val="clear" w:color="auto" w:fill="FFFFFF" w:themeFill="background1"/>
            <w:tcMar/>
          </w:tcPr>
          <w:p w:rsidR="0FCF4945" w:rsidP="0FCF4945" w:rsidRDefault="0FCF4945" w14:paraId="4602290F" w14:textId="13C07E75">
            <w:pPr>
              <w:pStyle w:val="Normal"/>
              <w:bidi w:val="0"/>
              <w:spacing w:line="240" w:lineRule="auto"/>
              <w:jc w:val="left"/>
            </w:pPr>
            <w:r w:rsidR="0FCF4945">
              <w:rPr/>
              <w:t xml:space="preserve">If the record </w:t>
            </w:r>
            <w:r w:rsidR="0FCF4945">
              <w:rPr/>
              <w:t>exists</w:t>
            </w:r>
            <w:r w:rsidR="0FCF4945">
              <w:rPr/>
              <w:t xml:space="preserve"> then the treeview will jump to that record and highlight it</w:t>
            </w:r>
          </w:p>
        </w:tc>
        <w:tc>
          <w:tcPr>
            <w:tcW w:w="735" w:type="dxa"/>
            <w:shd w:val="clear" w:color="auto" w:fill="FFFFFF" w:themeFill="background1"/>
            <w:tcMar/>
          </w:tcPr>
          <w:p w:rsidR="0FCF4945" w:rsidP="0FCF4945" w:rsidRDefault="0FCF4945" w14:paraId="67A0F78E" w14:textId="7A7B9B76">
            <w:pPr>
              <w:pStyle w:val="Normal"/>
            </w:pPr>
            <w:r w:rsidR="0FCF4945">
              <w:rPr/>
              <w:t>Pass</w:t>
            </w:r>
          </w:p>
        </w:tc>
        <w:tc>
          <w:tcPr>
            <w:tcW w:w="1348" w:type="dxa"/>
            <w:shd w:val="clear" w:color="auto" w:fill="FFFFFF" w:themeFill="background1"/>
            <w:tcMar/>
          </w:tcPr>
          <w:p w:rsidR="0FCF4945" w:rsidP="0FCF4945" w:rsidRDefault="0FCF4945" w14:paraId="5C7427C3" w14:textId="553C58DE">
            <w:pPr>
              <w:pStyle w:val="Normal"/>
            </w:pPr>
            <w:r w:rsidR="0FCF4945">
              <w:rPr/>
              <w:t>Valid data</w:t>
            </w:r>
          </w:p>
        </w:tc>
      </w:tr>
      <w:tr w:rsidR="0FCF4945" w:rsidTr="0FCF4945" w14:paraId="24876ABB">
        <w:trPr>
          <w:trHeight w:val="300"/>
        </w:trPr>
        <w:tc>
          <w:tcPr>
            <w:tcW w:w="2112" w:type="dxa"/>
            <w:shd w:val="clear" w:color="auto" w:fill="FFFFFF" w:themeFill="background1"/>
            <w:tcMar/>
          </w:tcPr>
          <w:p w:rsidR="0FCF4945" w:rsidP="0FCF4945" w:rsidRDefault="0FCF4945" w14:paraId="55F27392" w14:textId="661B088A">
            <w:pPr>
              <w:pStyle w:val="Normal"/>
            </w:pPr>
            <w:r w:rsidR="0FCF4945">
              <w:rPr/>
              <w:t>Search</w:t>
            </w:r>
          </w:p>
        </w:tc>
        <w:tc>
          <w:tcPr>
            <w:tcW w:w="1337" w:type="dxa"/>
            <w:shd w:val="clear" w:color="auto" w:fill="FFFFFF" w:themeFill="background1"/>
            <w:tcMar/>
          </w:tcPr>
          <w:p w:rsidR="0FCF4945" w:rsidP="0FCF4945" w:rsidRDefault="0FCF4945" w14:paraId="318A9710" w14:textId="277D8F93">
            <w:pPr>
              <w:pStyle w:val="Normal"/>
            </w:pPr>
            <w:r w:rsidR="0FCF4945">
              <w:rPr/>
              <w:t>Search for a record</w:t>
            </w:r>
          </w:p>
          <w:p w:rsidR="0FCF4945" w:rsidP="0FCF4945" w:rsidRDefault="0FCF4945" w14:paraId="49CB5FD3" w14:textId="704DB2F9">
            <w:pPr>
              <w:pStyle w:val="Normal"/>
            </w:pPr>
          </w:p>
        </w:tc>
        <w:tc>
          <w:tcPr>
            <w:tcW w:w="3483" w:type="dxa"/>
            <w:shd w:val="clear" w:color="auto" w:fill="FFFFFF" w:themeFill="background1"/>
            <w:tcMar/>
          </w:tcPr>
          <w:p w:rsidR="0FCF4945" w:rsidP="0FCF4945" w:rsidRDefault="0FCF4945" w14:paraId="4AA2C357" w14:textId="2FC3B9EF">
            <w:pPr>
              <w:pStyle w:val="Normal"/>
              <w:bidi w:val="0"/>
              <w:spacing w:line="240" w:lineRule="auto"/>
              <w:jc w:val="left"/>
            </w:pPr>
            <w:r w:rsidR="0FCF4945">
              <w:rPr/>
              <w:t>If the record doesn’t exists it will do nothing</w:t>
            </w:r>
          </w:p>
        </w:tc>
        <w:tc>
          <w:tcPr>
            <w:tcW w:w="735" w:type="dxa"/>
            <w:shd w:val="clear" w:color="auto" w:fill="FFFFFF" w:themeFill="background1"/>
            <w:tcMar/>
          </w:tcPr>
          <w:p w:rsidR="0FCF4945" w:rsidP="0FCF4945" w:rsidRDefault="0FCF4945" w14:paraId="06CE5DE6" w14:textId="3A8095C1">
            <w:pPr>
              <w:pStyle w:val="Normal"/>
            </w:pPr>
            <w:r w:rsidR="0FCF4945">
              <w:rPr/>
              <w:t>Pass</w:t>
            </w:r>
          </w:p>
        </w:tc>
        <w:tc>
          <w:tcPr>
            <w:tcW w:w="1348" w:type="dxa"/>
            <w:shd w:val="clear" w:color="auto" w:fill="FFFFFF" w:themeFill="background1"/>
            <w:tcMar/>
          </w:tcPr>
          <w:p w:rsidR="0FCF4945" w:rsidP="0FCF4945" w:rsidRDefault="0FCF4945" w14:paraId="2205A86C" w14:textId="717743F6">
            <w:pPr>
              <w:pStyle w:val="Normal"/>
            </w:pPr>
            <w:r w:rsidR="0FCF4945">
              <w:rPr/>
              <w:t>Invalid data</w:t>
            </w:r>
          </w:p>
        </w:tc>
      </w:tr>
      <w:tr w:rsidR="0FCF4945" w:rsidTr="0FCF4945" w14:paraId="30FC805A">
        <w:trPr>
          <w:trHeight w:val="300"/>
        </w:trPr>
        <w:tc>
          <w:tcPr>
            <w:tcW w:w="2112" w:type="dxa"/>
            <w:shd w:val="clear" w:color="auto" w:fill="FFFFFF" w:themeFill="background1"/>
            <w:tcMar/>
          </w:tcPr>
          <w:p w:rsidR="0FCF4945" w:rsidP="0FCF4945" w:rsidRDefault="0FCF4945" w14:paraId="6C695104" w14:textId="70FBB46F">
            <w:pPr>
              <w:pStyle w:val="Normal"/>
            </w:pPr>
            <w:r w:rsidR="0FCF4945">
              <w:rPr/>
              <w:t>Clear</w:t>
            </w:r>
          </w:p>
        </w:tc>
        <w:tc>
          <w:tcPr>
            <w:tcW w:w="1337" w:type="dxa"/>
            <w:shd w:val="clear" w:color="auto" w:fill="FFFFFF" w:themeFill="background1"/>
            <w:tcMar/>
          </w:tcPr>
          <w:p w:rsidR="0FCF4945" w:rsidP="0FCF4945" w:rsidRDefault="0FCF4945" w14:paraId="35663B89" w14:textId="5DFA90E2">
            <w:pPr>
              <w:pStyle w:val="Normal"/>
            </w:pPr>
            <w:r w:rsidR="0FCF4945">
              <w:rPr/>
              <w:t>Clear boxes</w:t>
            </w:r>
          </w:p>
        </w:tc>
        <w:tc>
          <w:tcPr>
            <w:tcW w:w="3483" w:type="dxa"/>
            <w:shd w:val="clear" w:color="auto" w:fill="FFFFFF" w:themeFill="background1"/>
            <w:tcMar/>
          </w:tcPr>
          <w:p w:rsidR="0FCF4945" w:rsidP="0FCF4945" w:rsidRDefault="0FCF4945" w14:paraId="51658479" w14:textId="48CCAE91">
            <w:pPr>
              <w:pStyle w:val="Normal"/>
              <w:bidi w:val="0"/>
              <w:spacing w:line="240" w:lineRule="auto"/>
              <w:jc w:val="left"/>
            </w:pPr>
            <w:r w:rsidR="0FCF4945">
              <w:rPr/>
              <w:t>Clears all the entry boxes</w:t>
            </w:r>
          </w:p>
        </w:tc>
        <w:tc>
          <w:tcPr>
            <w:tcW w:w="735" w:type="dxa"/>
            <w:shd w:val="clear" w:color="auto" w:fill="FFFFFF" w:themeFill="background1"/>
            <w:tcMar/>
          </w:tcPr>
          <w:p w:rsidR="0FCF4945" w:rsidP="0FCF4945" w:rsidRDefault="0FCF4945" w14:paraId="7787CF77" w14:textId="712411BA">
            <w:pPr>
              <w:pStyle w:val="Normal"/>
            </w:pPr>
            <w:r w:rsidR="0FCF4945">
              <w:rPr/>
              <w:t>Pass</w:t>
            </w:r>
          </w:p>
        </w:tc>
        <w:tc>
          <w:tcPr>
            <w:tcW w:w="1348" w:type="dxa"/>
            <w:shd w:val="clear" w:color="auto" w:fill="FFFFFF" w:themeFill="background1"/>
            <w:tcMar/>
          </w:tcPr>
          <w:p w:rsidR="0FCF4945" w:rsidP="0FCF4945" w:rsidRDefault="0FCF4945" w14:paraId="10FB8B64" w14:textId="2BFAD594">
            <w:pPr>
              <w:pStyle w:val="Normal"/>
            </w:pPr>
            <w:r w:rsidR="0FCF4945">
              <w:rPr/>
              <w:t>Valid data</w:t>
            </w:r>
          </w:p>
        </w:tc>
      </w:tr>
      <w:tr w:rsidR="0FCF4945" w:rsidTr="0FCF4945" w14:paraId="491C0823">
        <w:trPr>
          <w:trHeight w:val="300"/>
        </w:trPr>
        <w:tc>
          <w:tcPr>
            <w:tcW w:w="2112" w:type="dxa"/>
            <w:shd w:val="clear" w:color="auto" w:fill="FFFFFF" w:themeFill="background1"/>
            <w:tcMar/>
          </w:tcPr>
          <w:p w:rsidR="0FCF4945" w:rsidP="0FCF4945" w:rsidRDefault="0FCF4945" w14:paraId="2C58ECBA" w14:textId="596279A3">
            <w:pPr>
              <w:pStyle w:val="Normal"/>
            </w:pPr>
            <w:r w:rsidR="0FCF4945">
              <w:rPr/>
              <w:t>Add</w:t>
            </w:r>
          </w:p>
        </w:tc>
        <w:tc>
          <w:tcPr>
            <w:tcW w:w="1337" w:type="dxa"/>
            <w:shd w:val="clear" w:color="auto" w:fill="FFFFFF" w:themeFill="background1"/>
            <w:tcMar/>
          </w:tcPr>
          <w:p w:rsidR="0FCF4945" w:rsidP="0FCF4945" w:rsidRDefault="0FCF4945" w14:paraId="3D17CCDD" w14:textId="27C8E3FD">
            <w:pPr>
              <w:pStyle w:val="Normal"/>
            </w:pPr>
            <w:r w:rsidR="0FCF4945">
              <w:rPr/>
              <w:t>Add exercise</w:t>
            </w:r>
          </w:p>
        </w:tc>
        <w:tc>
          <w:tcPr>
            <w:tcW w:w="3483" w:type="dxa"/>
            <w:shd w:val="clear" w:color="auto" w:fill="FFFFFF" w:themeFill="background1"/>
            <w:tcMar/>
          </w:tcPr>
          <w:p w:rsidR="0FCF4945" w:rsidP="0FCF4945" w:rsidRDefault="0FCF4945" w14:paraId="21102EE7" w14:textId="0A7772B7">
            <w:pPr>
              <w:pStyle w:val="Normal"/>
              <w:bidi w:val="0"/>
              <w:spacing w:line="240" w:lineRule="auto"/>
              <w:jc w:val="left"/>
            </w:pPr>
            <w:r w:rsidR="0FCF4945">
              <w:rPr/>
              <w:t>Adds a new exercise allowing the user full dynamic control over their workouts</w:t>
            </w:r>
          </w:p>
        </w:tc>
        <w:tc>
          <w:tcPr>
            <w:tcW w:w="735" w:type="dxa"/>
            <w:shd w:val="clear" w:color="auto" w:fill="FFFFFF" w:themeFill="background1"/>
            <w:tcMar/>
          </w:tcPr>
          <w:p w:rsidR="0FCF4945" w:rsidP="0FCF4945" w:rsidRDefault="0FCF4945" w14:paraId="036B7E34" w14:textId="718EF634">
            <w:pPr>
              <w:pStyle w:val="Normal"/>
            </w:pPr>
            <w:r w:rsidR="0FCF4945">
              <w:rPr/>
              <w:t>Pass</w:t>
            </w:r>
          </w:p>
        </w:tc>
        <w:tc>
          <w:tcPr>
            <w:tcW w:w="1348" w:type="dxa"/>
            <w:shd w:val="clear" w:color="auto" w:fill="FFFFFF" w:themeFill="background1"/>
            <w:tcMar/>
          </w:tcPr>
          <w:p w:rsidR="0FCF4945" w:rsidP="0FCF4945" w:rsidRDefault="0FCF4945" w14:paraId="51E054BF" w14:textId="011FC247">
            <w:pPr>
              <w:pStyle w:val="Normal"/>
            </w:pPr>
            <w:r w:rsidR="0FCF4945">
              <w:rPr/>
              <w:t>Valid data</w:t>
            </w:r>
          </w:p>
        </w:tc>
      </w:tr>
      <w:tr w:rsidR="0FCF4945" w:rsidTr="0FCF4945" w14:paraId="54EE7686">
        <w:trPr>
          <w:trHeight w:val="300"/>
        </w:trPr>
        <w:tc>
          <w:tcPr>
            <w:tcW w:w="2112" w:type="dxa"/>
            <w:shd w:val="clear" w:color="auto" w:fill="FFFFFF" w:themeFill="background1"/>
            <w:tcMar/>
          </w:tcPr>
          <w:p w:rsidR="0FCF4945" w:rsidP="0FCF4945" w:rsidRDefault="0FCF4945" w14:paraId="2FA1D77D" w14:textId="4C57A30D">
            <w:pPr>
              <w:pStyle w:val="Normal"/>
            </w:pPr>
            <w:r w:rsidR="0FCF4945">
              <w:rPr/>
              <w:t>Delete</w:t>
            </w:r>
          </w:p>
        </w:tc>
        <w:tc>
          <w:tcPr>
            <w:tcW w:w="1337" w:type="dxa"/>
            <w:shd w:val="clear" w:color="auto" w:fill="FFFFFF" w:themeFill="background1"/>
            <w:tcMar/>
          </w:tcPr>
          <w:p w:rsidR="0FCF4945" w:rsidP="0FCF4945" w:rsidRDefault="0FCF4945" w14:paraId="215B7B92" w14:textId="736D1172">
            <w:pPr>
              <w:pStyle w:val="Normal"/>
            </w:pPr>
            <w:r w:rsidR="0FCF4945">
              <w:rPr/>
              <w:t>Delete exercise</w:t>
            </w:r>
          </w:p>
        </w:tc>
        <w:tc>
          <w:tcPr>
            <w:tcW w:w="3483" w:type="dxa"/>
            <w:shd w:val="clear" w:color="auto" w:fill="FFFFFF" w:themeFill="background1"/>
            <w:tcMar/>
          </w:tcPr>
          <w:p w:rsidR="0FCF4945" w:rsidP="0FCF4945" w:rsidRDefault="0FCF4945" w14:paraId="7ED5248A" w14:textId="369A2885">
            <w:pPr>
              <w:pStyle w:val="Normal"/>
              <w:bidi w:val="0"/>
              <w:spacing w:line="240" w:lineRule="auto"/>
              <w:jc w:val="left"/>
            </w:pPr>
            <w:r w:rsidR="0FCF4945">
              <w:rPr/>
              <w:t>Deletes selected</w:t>
            </w:r>
            <w:r w:rsidR="0FCF4945">
              <w:rPr/>
              <w:t xml:space="preserve"> exercise allowing the user full dynamic control over their workouts</w:t>
            </w:r>
          </w:p>
          <w:p w:rsidR="0FCF4945" w:rsidP="0FCF4945" w:rsidRDefault="0FCF4945" w14:paraId="08D7B3EF" w14:textId="670369CC">
            <w:pPr>
              <w:pStyle w:val="Normal"/>
              <w:bidi w:val="0"/>
              <w:spacing w:line="240" w:lineRule="auto"/>
              <w:jc w:val="left"/>
            </w:pPr>
          </w:p>
        </w:tc>
        <w:tc>
          <w:tcPr>
            <w:tcW w:w="735" w:type="dxa"/>
            <w:shd w:val="clear" w:color="auto" w:fill="FFFFFF" w:themeFill="background1"/>
            <w:tcMar/>
          </w:tcPr>
          <w:p w:rsidR="0FCF4945" w:rsidP="0FCF4945" w:rsidRDefault="0FCF4945" w14:paraId="7EDCDA7A" w14:textId="323A6564">
            <w:pPr>
              <w:pStyle w:val="Normal"/>
            </w:pPr>
            <w:r w:rsidR="0FCF4945">
              <w:rPr/>
              <w:t>Pass</w:t>
            </w:r>
          </w:p>
        </w:tc>
        <w:tc>
          <w:tcPr>
            <w:tcW w:w="1348" w:type="dxa"/>
            <w:shd w:val="clear" w:color="auto" w:fill="FFFFFF" w:themeFill="background1"/>
            <w:tcMar/>
          </w:tcPr>
          <w:p w:rsidR="0FCF4945" w:rsidP="0FCF4945" w:rsidRDefault="0FCF4945" w14:paraId="76CEF3D7" w14:textId="5E26E7CA">
            <w:pPr>
              <w:pStyle w:val="Normal"/>
            </w:pPr>
            <w:r w:rsidR="0FCF4945">
              <w:rPr/>
              <w:t>Valid data</w:t>
            </w:r>
          </w:p>
        </w:tc>
      </w:tr>
    </w:tbl>
    <w:p w:rsidR="0FCF4945" w:rsidRDefault="0FCF4945" w14:paraId="1D4F2BC7" w14:textId="740CD605"/>
    <w:p w:rsidR="21C863CE" w:rsidP="21C863CE" w:rsidRDefault="21C863CE" w14:paraId="4FA205CF" w14:textId="2AB9F76C">
      <w:pPr>
        <w:pStyle w:val="Normal"/>
      </w:pPr>
    </w:p>
    <w:p w:rsidR="34A4242A" w:rsidP="25C949F8" w:rsidRDefault="34A4242A" w14:paraId="10965AB7" w14:textId="18AE20E2">
      <w:pPr>
        <w:pStyle w:val="Heading1"/>
      </w:pPr>
      <w:bookmarkStart w:name="_Toc1982652714" w:id="1906252538"/>
      <w:r w:rsidR="0FCF4945">
        <w:rPr/>
        <w:t>Evaluation</w:t>
      </w:r>
      <w:bookmarkEnd w:id="1906252538"/>
    </w:p>
    <w:p w:rsidR="0FCF4945" w:rsidP="0FCF4945" w:rsidRDefault="0FCF4945" w14:paraId="120B552E" w14:textId="747C8B00">
      <w:pPr>
        <w:pStyle w:val="Normal"/>
      </w:pPr>
      <w:r w:rsidR="0FCF4945">
        <w:rPr/>
        <w:t>Legend:</w:t>
      </w:r>
    </w:p>
    <w:p w:rsidR="0FCF4945" w:rsidP="0FCF4945" w:rsidRDefault="0FCF4945" w14:paraId="1671CB29" w14:textId="3D85CAB8">
      <w:pPr>
        <w:pStyle w:val="Normal"/>
        <w:rPr>
          <w:highlight w:val="darkGreen"/>
        </w:rPr>
      </w:pPr>
      <w:r w:rsidRPr="0FCF4945" w:rsidR="0FCF4945">
        <w:rPr>
          <w:highlight w:val="darkGreen"/>
        </w:rPr>
        <w:t>Object achieved</w:t>
      </w:r>
    </w:p>
    <w:p w:rsidR="0FCF4945" w:rsidP="0FCF4945" w:rsidRDefault="0FCF4945" w14:paraId="26E0A744" w14:textId="1A96D67D">
      <w:pPr>
        <w:pStyle w:val="Normal"/>
        <w:rPr>
          <w:highlight w:val="red"/>
        </w:rPr>
      </w:pPr>
      <w:r w:rsidRPr="0FCF4945" w:rsidR="0FCF4945">
        <w:rPr>
          <w:highlight w:val="red"/>
        </w:rPr>
        <w:t>Object not achieved</w:t>
      </w:r>
    </w:p>
    <w:p w:rsidR="0FCF4945" w:rsidP="0FCF4945" w:rsidRDefault="0FCF4945" w14:paraId="6FBA1E59" w14:textId="7BBF78F2">
      <w:pPr>
        <w:pStyle w:val="Normal"/>
      </w:pPr>
    </w:p>
    <w:tbl>
      <w:tblPr>
        <w:tblStyle w:val="TableGrid"/>
        <w:tblW w:w="0" w:type="auto"/>
        <w:tblLayout w:type="fixed"/>
        <w:tblLook w:val="06A0" w:firstRow="1" w:lastRow="0" w:firstColumn="1" w:lastColumn="0" w:noHBand="1" w:noVBand="1"/>
      </w:tblPr>
      <w:tblGrid>
        <w:gridCol w:w="4560"/>
        <w:gridCol w:w="3631"/>
      </w:tblGrid>
      <w:tr w:rsidR="0FCF4945" w:rsidTr="0FCF4945" w14:paraId="0AFDC8B4">
        <w:trPr>
          <w:trHeight w:val="300"/>
        </w:trPr>
        <w:tc>
          <w:tcPr>
            <w:tcW w:w="4560" w:type="dxa"/>
            <w:shd w:val="clear" w:color="auto" w:fill="E8B10C"/>
            <w:tcMar/>
          </w:tcPr>
          <w:p w:rsidR="0FCF4945" w:rsidP="0FCF4945" w:rsidRDefault="0FCF4945" w14:paraId="56DB0F07" w14:textId="314DC86F">
            <w:pPr>
              <w:pStyle w:val="Normal"/>
            </w:pPr>
            <w:r w:rsidR="0FCF4945">
              <w:rPr/>
              <w:t>Objective</w:t>
            </w:r>
          </w:p>
        </w:tc>
        <w:tc>
          <w:tcPr>
            <w:tcW w:w="3631" w:type="dxa"/>
            <w:shd w:val="clear" w:color="auto" w:fill="E8B10C"/>
            <w:tcMar/>
          </w:tcPr>
          <w:p w:rsidR="0FCF4945" w:rsidP="0FCF4945" w:rsidRDefault="0FCF4945" w14:paraId="4BA0E8A7" w14:textId="4DE4AEE6">
            <w:pPr>
              <w:pStyle w:val="Normal"/>
            </w:pPr>
            <w:r w:rsidR="0FCF4945">
              <w:rPr/>
              <w:t>Met/ Not met</w:t>
            </w:r>
          </w:p>
        </w:tc>
      </w:tr>
      <w:tr w:rsidR="0FCF4945" w:rsidTr="0FCF4945" w14:paraId="0E848876">
        <w:trPr>
          <w:trHeight w:val="300"/>
        </w:trPr>
        <w:tc>
          <w:tcPr>
            <w:tcW w:w="4560" w:type="dxa"/>
            <w:tcMar/>
          </w:tcPr>
          <w:p w:rsidR="0FCF4945" w:rsidP="0FCF4945" w:rsidRDefault="0FCF4945" w14:paraId="18E22028" w14:textId="43DA4006">
            <w:pPr>
              <w:pStyle w:val="Normal"/>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 xml:space="preserve">A login page will load when the app is started. This will include a </w:t>
            </w:r>
            <w:r w:rsidRPr="0FCF4945" w:rsidR="0FCF4945">
              <w:rPr>
                <w:rFonts w:eastAsia="" w:eastAsiaTheme="minorEastAsia"/>
                <w:color w:val="000000" w:themeColor="text1" w:themeTint="FF" w:themeShade="FF"/>
                <w:sz w:val="24"/>
                <w:szCs w:val="24"/>
                <w:lang w:val="en-US"/>
              </w:rPr>
              <w:t>sign-in</w:t>
            </w:r>
            <w:r w:rsidRPr="0FCF4945" w:rsidR="0FCF4945">
              <w:rPr>
                <w:rFonts w:eastAsia="" w:eastAsiaTheme="minorEastAsia"/>
                <w:color w:val="000000" w:themeColor="text1" w:themeTint="FF" w:themeShade="FF"/>
                <w:sz w:val="24"/>
                <w:szCs w:val="24"/>
                <w:lang w:val="en-US"/>
              </w:rPr>
              <w:t xml:space="preserve"> page and a registration page.</w:t>
            </w:r>
          </w:p>
        </w:tc>
        <w:tc>
          <w:tcPr>
            <w:tcW w:w="3631" w:type="dxa"/>
            <w:shd w:val="clear" w:color="auto" w:fill="00B050"/>
            <w:tcMar/>
          </w:tcPr>
          <w:p w:rsidR="0FCF4945" w:rsidP="0FCF4945" w:rsidRDefault="0FCF4945" w14:paraId="0A4C211A" w14:textId="5DA1BB46">
            <w:pPr>
              <w:pStyle w:val="Normal"/>
            </w:pPr>
          </w:p>
        </w:tc>
      </w:tr>
      <w:tr w:rsidR="0FCF4945" w:rsidTr="0FCF4945" w14:paraId="0F20C717">
        <w:trPr>
          <w:trHeight w:val="300"/>
        </w:trPr>
        <w:tc>
          <w:tcPr>
            <w:tcW w:w="4560" w:type="dxa"/>
            <w:tcMar/>
          </w:tcPr>
          <w:p w:rsidR="0FCF4945" w:rsidP="0FCF4945" w:rsidRDefault="0FCF4945" w14:paraId="649F48CB" w14:textId="676873DC">
            <w:pPr>
              <w:pStyle w:val="Normal"/>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 registration page with collect name, age, gender, password while the sign in page will allow the user to enter their username and password to access the system</w:t>
            </w:r>
          </w:p>
        </w:tc>
        <w:tc>
          <w:tcPr>
            <w:tcW w:w="3631" w:type="dxa"/>
            <w:shd w:val="clear" w:color="auto" w:fill="00B050"/>
            <w:tcMar/>
          </w:tcPr>
          <w:p w:rsidR="0FCF4945" w:rsidP="0FCF4945" w:rsidRDefault="0FCF4945" w14:paraId="324C9B6D" w14:textId="5DA1BB46">
            <w:pPr>
              <w:pStyle w:val="Normal"/>
            </w:pPr>
          </w:p>
        </w:tc>
      </w:tr>
      <w:tr w:rsidR="0FCF4945" w:rsidTr="0FCF4945" w14:paraId="7196C0E0">
        <w:trPr>
          <w:trHeight w:val="300"/>
        </w:trPr>
        <w:tc>
          <w:tcPr>
            <w:tcW w:w="4560" w:type="dxa"/>
            <w:tcMar/>
          </w:tcPr>
          <w:p w:rsidR="0FCF4945" w:rsidP="0FCF4945" w:rsidRDefault="0FCF4945" w14:paraId="17A5D914" w14:textId="509CA023">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There will be a set of questions to decide the experience level based on the user’s answer to sthe questions</w:t>
            </w:r>
          </w:p>
          <w:p w:rsidR="0FCF4945" w:rsidP="0FCF4945" w:rsidRDefault="0FCF4945" w14:paraId="05E8D85E" w14:textId="55B203A4">
            <w:pPr>
              <w:pStyle w:val="Normal"/>
            </w:pPr>
          </w:p>
        </w:tc>
        <w:tc>
          <w:tcPr>
            <w:tcW w:w="3631" w:type="dxa"/>
            <w:shd w:val="clear" w:color="auto" w:fill="00B050"/>
            <w:tcMar/>
          </w:tcPr>
          <w:p w:rsidR="0FCF4945" w:rsidP="0FCF4945" w:rsidRDefault="0FCF4945" w14:paraId="2856F197" w14:textId="5DA1BB46">
            <w:pPr>
              <w:pStyle w:val="Normal"/>
            </w:pPr>
          </w:p>
        </w:tc>
      </w:tr>
      <w:tr w:rsidR="0FCF4945" w:rsidTr="0FCF4945" w14:paraId="430A067B">
        <w:trPr>
          <w:trHeight w:val="300"/>
        </w:trPr>
        <w:tc>
          <w:tcPr>
            <w:tcW w:w="4560" w:type="dxa"/>
            <w:tcMar/>
          </w:tcPr>
          <w:p w:rsidR="0FCF4945" w:rsidP="0FCF4945" w:rsidRDefault="0FCF4945" w14:paraId="361BD26B" w14:textId="2B6E3CB2">
            <w:pPr>
              <w:pStyle w:val="Normal"/>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A page will load showing the user’s profile of experience, age, gender, name with some colour and a picture if they want, else a default will be provided.</w:t>
            </w:r>
          </w:p>
        </w:tc>
        <w:tc>
          <w:tcPr>
            <w:tcW w:w="3631" w:type="dxa"/>
            <w:shd w:val="clear" w:color="auto" w:fill="00B050"/>
            <w:tcMar/>
          </w:tcPr>
          <w:p w:rsidR="0FCF4945" w:rsidP="0FCF4945" w:rsidRDefault="0FCF4945" w14:paraId="4413A167" w14:textId="5DA1BB46">
            <w:pPr>
              <w:pStyle w:val="Normal"/>
            </w:pPr>
          </w:p>
        </w:tc>
      </w:tr>
      <w:tr w:rsidR="0FCF4945" w:rsidTr="0FCF4945" w14:paraId="4DC37FFF">
        <w:trPr>
          <w:trHeight w:val="300"/>
        </w:trPr>
        <w:tc>
          <w:tcPr>
            <w:tcW w:w="4560" w:type="dxa"/>
            <w:tcMar/>
          </w:tcPr>
          <w:p w:rsidR="0FCF4945" w:rsidP="0FCF4945" w:rsidRDefault="0FCF4945" w14:paraId="773715C8" w14:textId="6C29935C">
            <w:pPr>
              <w:pStyle w:val="Normal"/>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The user interface will load the profile of the user within a few seconds / immediately of logging in or signing up. All other functionality of the application will also respond within a few seconds / immediately of clicking on any feature of the application.</w:t>
            </w:r>
          </w:p>
        </w:tc>
        <w:tc>
          <w:tcPr>
            <w:tcW w:w="3631" w:type="dxa"/>
            <w:shd w:val="clear" w:color="auto" w:fill="00B050"/>
            <w:tcMar/>
          </w:tcPr>
          <w:p w:rsidR="0FCF4945" w:rsidP="0FCF4945" w:rsidRDefault="0FCF4945" w14:paraId="52A3DDF7" w14:textId="5DA1BB46">
            <w:pPr>
              <w:pStyle w:val="Normal"/>
            </w:pPr>
          </w:p>
        </w:tc>
      </w:tr>
      <w:tr w:rsidR="0FCF4945" w:rsidTr="0FCF4945" w14:paraId="31D9D37E">
        <w:trPr>
          <w:trHeight w:val="300"/>
        </w:trPr>
        <w:tc>
          <w:tcPr>
            <w:tcW w:w="4560" w:type="dxa"/>
            <w:tcMar/>
          </w:tcPr>
          <w:p w:rsidR="0FCF4945" w:rsidP="0FCF4945" w:rsidRDefault="0FCF4945" w14:paraId="5834CF92" w14:textId="31A3375F">
            <w:pPr>
              <w:pStyle w:val="Normal"/>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 xml:space="preserve">There will be a separate page for 6 different pre-made workouts.  </w:t>
            </w:r>
          </w:p>
        </w:tc>
        <w:tc>
          <w:tcPr>
            <w:tcW w:w="3631" w:type="dxa"/>
            <w:shd w:val="clear" w:color="auto" w:fill="00B050"/>
            <w:tcMar/>
          </w:tcPr>
          <w:p w:rsidR="0FCF4945" w:rsidP="0FCF4945" w:rsidRDefault="0FCF4945" w14:paraId="27284AA8" w14:textId="5DA1BB46">
            <w:pPr>
              <w:pStyle w:val="Normal"/>
            </w:pPr>
          </w:p>
        </w:tc>
      </w:tr>
      <w:tr w:rsidR="0FCF4945" w:rsidTr="0FCF4945" w14:paraId="649EA531">
        <w:trPr>
          <w:trHeight w:val="300"/>
        </w:trPr>
        <w:tc>
          <w:tcPr>
            <w:tcW w:w="4560" w:type="dxa"/>
            <w:tcMar/>
          </w:tcPr>
          <w:p w:rsidR="0FCF4945" w:rsidP="0FCF4945" w:rsidRDefault="0FCF4945" w14:paraId="25A7F501" w14:textId="58CF6C14">
            <w:pPr>
              <w:pStyle w:val="Normal"/>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I could possibly build functionality of being able to change the number of pre-made workouts.</w:t>
            </w:r>
          </w:p>
        </w:tc>
        <w:tc>
          <w:tcPr>
            <w:tcW w:w="3631" w:type="dxa"/>
            <w:shd w:val="clear" w:color="auto" w:fill="FF0000"/>
            <w:tcMar/>
          </w:tcPr>
          <w:p w:rsidR="0FCF4945" w:rsidP="0FCF4945" w:rsidRDefault="0FCF4945" w14:paraId="6CBD3A3F" w14:textId="5DA1BB46">
            <w:pPr>
              <w:pStyle w:val="Normal"/>
            </w:pPr>
          </w:p>
        </w:tc>
      </w:tr>
      <w:tr w:rsidR="0FCF4945" w:rsidTr="0FCF4945" w14:paraId="73C630E3">
        <w:trPr>
          <w:trHeight w:val="300"/>
        </w:trPr>
        <w:tc>
          <w:tcPr>
            <w:tcW w:w="4560" w:type="dxa"/>
            <w:tcMar/>
          </w:tcPr>
          <w:p w:rsidR="0FCF4945" w:rsidP="0FCF4945" w:rsidRDefault="0FCF4945" w14:paraId="53051544" w14:textId="20B030B3">
            <w:pPr>
              <w:pStyle w:val="Normal"/>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Each workout will have editable and removable options and a dropdown menu of all the workouts available.</w:t>
            </w:r>
          </w:p>
        </w:tc>
        <w:tc>
          <w:tcPr>
            <w:tcW w:w="3631" w:type="dxa"/>
            <w:shd w:val="clear" w:color="auto" w:fill="00B050"/>
            <w:tcMar/>
          </w:tcPr>
          <w:p w:rsidR="0FCF4945" w:rsidP="0FCF4945" w:rsidRDefault="0FCF4945" w14:paraId="1C7BBF41" w14:textId="61916FE9">
            <w:pPr>
              <w:pStyle w:val="Normal"/>
            </w:pPr>
          </w:p>
        </w:tc>
      </w:tr>
      <w:tr w:rsidR="0FCF4945" w:rsidTr="0FCF4945" w14:paraId="013FE816">
        <w:trPr>
          <w:trHeight w:val="300"/>
        </w:trPr>
        <w:tc>
          <w:tcPr>
            <w:tcW w:w="4560" w:type="dxa"/>
            <w:tcMar/>
          </w:tcPr>
          <w:p w:rsidR="0FCF4945" w:rsidP="0FCF4945" w:rsidRDefault="0FCF4945" w14:paraId="45E4BE2E" w14:textId="08944630">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There will also be a choice to add exercises if not available.</w:t>
            </w:r>
          </w:p>
          <w:p w:rsidR="0FCF4945" w:rsidP="0FCF4945" w:rsidRDefault="0FCF4945" w14:paraId="6B652121" w14:textId="558B4042">
            <w:pPr>
              <w:pStyle w:val="Normal"/>
            </w:pPr>
          </w:p>
        </w:tc>
        <w:tc>
          <w:tcPr>
            <w:tcW w:w="3631" w:type="dxa"/>
            <w:shd w:val="clear" w:color="auto" w:fill="00B050"/>
            <w:tcMar/>
          </w:tcPr>
          <w:p w:rsidR="0FCF4945" w:rsidP="0FCF4945" w:rsidRDefault="0FCF4945" w14:paraId="1D23D352" w14:textId="686995A1">
            <w:pPr>
              <w:pStyle w:val="Normal"/>
            </w:pPr>
          </w:p>
        </w:tc>
      </w:tr>
      <w:tr w:rsidR="0FCF4945" w:rsidTr="0FCF4945" w14:paraId="0338C13F">
        <w:trPr>
          <w:trHeight w:val="300"/>
        </w:trPr>
        <w:tc>
          <w:tcPr>
            <w:tcW w:w="4560" w:type="dxa"/>
            <w:tcMar/>
          </w:tcPr>
          <w:p w:rsidR="0FCF4945" w:rsidP="0FCF4945" w:rsidRDefault="0FCF4945" w14:paraId="015D3883" w14:textId="1C5A15D9">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A dynamic workout saved database and workout history will be in place. The database will update instantly as soon as the user implements any of the update functionalities</w:t>
            </w:r>
          </w:p>
          <w:p w:rsidR="0FCF4945" w:rsidP="0FCF4945" w:rsidRDefault="0FCF4945" w14:paraId="46434D4C" w14:textId="48F80E8E">
            <w:pPr>
              <w:pStyle w:val="Normal"/>
            </w:pPr>
          </w:p>
        </w:tc>
        <w:tc>
          <w:tcPr>
            <w:tcW w:w="3631" w:type="dxa"/>
            <w:shd w:val="clear" w:color="auto" w:fill="00B050"/>
            <w:tcMar/>
          </w:tcPr>
          <w:p w:rsidR="0FCF4945" w:rsidP="0FCF4945" w:rsidRDefault="0FCF4945" w14:paraId="07BE334B" w14:textId="1E14D42F">
            <w:pPr>
              <w:pStyle w:val="Normal"/>
            </w:pPr>
          </w:p>
        </w:tc>
      </w:tr>
      <w:tr w:rsidR="0FCF4945" w:rsidTr="0FCF4945" w14:paraId="08BC2357">
        <w:trPr>
          <w:trHeight w:val="300"/>
        </w:trPr>
        <w:tc>
          <w:tcPr>
            <w:tcW w:w="4560" w:type="dxa"/>
            <w:tcMar/>
          </w:tcPr>
          <w:p w:rsidR="0FCF4945" w:rsidP="0FCF4945" w:rsidRDefault="0FCF4945" w14:paraId="59FEBD51" w14:textId="3D100D0B">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 xml:space="preserve">There will be a separate section that appears when a certain workout is picked showing the exercises to be completed with the weight, reps, sets and equipment, </w:t>
            </w:r>
            <w:r w:rsidRPr="0FCF4945" w:rsidR="0FCF4945">
              <w:rPr>
                <w:rFonts w:eastAsia="" w:eastAsiaTheme="minorEastAsia"/>
                <w:color w:val="000000" w:themeColor="text1" w:themeTint="FF" w:themeShade="FF"/>
                <w:sz w:val="24"/>
                <w:szCs w:val="24"/>
                <w:lang w:val="en-US"/>
              </w:rPr>
              <w:t>muscle</w:t>
            </w:r>
            <w:r w:rsidRPr="0FCF4945" w:rsidR="0FCF4945">
              <w:rPr>
                <w:rFonts w:eastAsia="" w:eastAsiaTheme="minorEastAsia"/>
                <w:color w:val="000000" w:themeColor="text1" w:themeTint="FF" w:themeShade="FF"/>
                <w:sz w:val="24"/>
                <w:szCs w:val="24"/>
                <w:lang w:val="en-US"/>
              </w:rPr>
              <w:t xml:space="preserve"> and difficulty level all there. When a certain exercise is pressed there will be an image and the relevant information will be rendered there</w:t>
            </w:r>
          </w:p>
          <w:p w:rsidR="0FCF4945" w:rsidP="0FCF4945" w:rsidRDefault="0FCF4945" w14:paraId="5A0FED09" w14:textId="65F74491">
            <w:pPr>
              <w:pStyle w:val="Normal"/>
              <w:rPr>
                <w:rFonts w:eastAsia="" w:eastAsiaTheme="minorEastAsia"/>
                <w:color w:val="000000" w:themeColor="text1" w:themeTint="FF" w:themeShade="FF"/>
                <w:sz w:val="24"/>
                <w:szCs w:val="24"/>
                <w:lang w:val="en-US"/>
              </w:rPr>
            </w:pPr>
          </w:p>
        </w:tc>
        <w:tc>
          <w:tcPr>
            <w:tcW w:w="3631" w:type="dxa"/>
            <w:shd w:val="clear" w:color="auto" w:fill="00B050"/>
            <w:tcMar/>
          </w:tcPr>
          <w:p w:rsidR="0FCF4945" w:rsidP="0FCF4945" w:rsidRDefault="0FCF4945" w14:paraId="188E0BAE" w14:textId="4C4EA3A0">
            <w:pPr>
              <w:pStyle w:val="Normal"/>
            </w:pPr>
          </w:p>
        </w:tc>
      </w:tr>
      <w:tr w:rsidR="0FCF4945" w:rsidTr="0FCF4945" w14:paraId="14AAEC2B">
        <w:trPr>
          <w:trHeight w:val="300"/>
        </w:trPr>
        <w:tc>
          <w:tcPr>
            <w:tcW w:w="4560" w:type="dxa"/>
            <w:tcMar/>
          </w:tcPr>
          <w:p w:rsidR="0FCF4945" w:rsidP="0FCF4945" w:rsidRDefault="0FCF4945" w14:paraId="58F47534" w14:textId="62028AD9">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There will be a checkbox beside each one and a master checkbox for every workout that will increase the number of workouts completed when clicked.</w:t>
            </w:r>
          </w:p>
          <w:p w:rsidR="0FCF4945" w:rsidP="0FCF4945" w:rsidRDefault="0FCF4945" w14:paraId="4EA7F62B" w14:textId="20C9EAD3">
            <w:pPr>
              <w:pStyle w:val="Normal"/>
            </w:pPr>
          </w:p>
        </w:tc>
        <w:tc>
          <w:tcPr>
            <w:tcW w:w="3631" w:type="dxa"/>
            <w:shd w:val="clear" w:color="auto" w:fill="00B050"/>
            <w:tcMar/>
          </w:tcPr>
          <w:p w:rsidR="0FCF4945" w:rsidP="0FCF4945" w:rsidRDefault="0FCF4945" w14:paraId="469BD580" w14:textId="35F6BBF8">
            <w:pPr>
              <w:pStyle w:val="Normal"/>
            </w:pPr>
          </w:p>
        </w:tc>
      </w:tr>
      <w:tr w:rsidR="0FCF4945" w:rsidTr="0FCF4945" w14:paraId="377783CD">
        <w:trPr>
          <w:trHeight w:val="300"/>
        </w:trPr>
        <w:tc>
          <w:tcPr>
            <w:tcW w:w="4560" w:type="dxa"/>
            <w:tcMar/>
          </w:tcPr>
          <w:p w:rsidR="0FCF4945" w:rsidP="0FCF4945" w:rsidRDefault="0FCF4945" w14:paraId="57D5BB78" w14:textId="7BD85361">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There will be a button to view a graph showing the progress of workouts info: reps against set or reps against weight etc...</w:t>
            </w:r>
          </w:p>
          <w:p w:rsidR="0FCF4945" w:rsidP="0FCF4945" w:rsidRDefault="0FCF4945" w14:paraId="32FF0F53" w14:textId="7AFE7593">
            <w:pPr>
              <w:pStyle w:val="Normal"/>
            </w:pPr>
          </w:p>
        </w:tc>
        <w:tc>
          <w:tcPr>
            <w:tcW w:w="3631" w:type="dxa"/>
            <w:shd w:val="clear" w:color="auto" w:fill="00B050"/>
            <w:tcMar/>
          </w:tcPr>
          <w:p w:rsidR="0FCF4945" w:rsidP="0FCF4945" w:rsidRDefault="0FCF4945" w14:paraId="2A789D8E" w14:textId="363121A6">
            <w:pPr>
              <w:pStyle w:val="Normal"/>
            </w:pPr>
          </w:p>
        </w:tc>
      </w:tr>
      <w:tr w:rsidR="0FCF4945" w:rsidTr="0FCF4945" w14:paraId="364FEB27">
        <w:trPr>
          <w:trHeight w:val="300"/>
        </w:trPr>
        <w:tc>
          <w:tcPr>
            <w:tcW w:w="4560" w:type="dxa"/>
            <w:tcMar/>
          </w:tcPr>
          <w:p w:rsidR="0FCF4945" w:rsidP="0FCF4945" w:rsidRDefault="0FCF4945" w14:paraId="5C797CB5" w14:textId="24791082">
            <w:pPr>
              <w:pStyle w:val="Normal"/>
              <w:widowControl w:val="0"/>
              <w:tabs>
                <w:tab w:val="left" w:leader="none" w:pos="2059"/>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There will be a separate tab for calories.</w:t>
            </w:r>
          </w:p>
          <w:p w:rsidR="0FCF4945" w:rsidP="0FCF4945" w:rsidRDefault="0FCF4945" w14:paraId="6B7F4B06" w14:textId="38BEE130">
            <w:pPr>
              <w:pStyle w:val="Normal"/>
            </w:pPr>
          </w:p>
        </w:tc>
        <w:tc>
          <w:tcPr>
            <w:tcW w:w="3631" w:type="dxa"/>
            <w:shd w:val="clear" w:color="auto" w:fill="00B050"/>
            <w:tcMar/>
          </w:tcPr>
          <w:p w:rsidR="0FCF4945" w:rsidP="0FCF4945" w:rsidRDefault="0FCF4945" w14:paraId="49BE3DF8" w14:textId="33FC3F67">
            <w:pPr>
              <w:pStyle w:val="Normal"/>
            </w:pPr>
          </w:p>
        </w:tc>
      </w:tr>
      <w:tr w:rsidR="0FCF4945" w:rsidTr="0FCF4945" w14:paraId="2FA134BF">
        <w:trPr>
          <w:trHeight w:val="300"/>
        </w:trPr>
        <w:tc>
          <w:tcPr>
            <w:tcW w:w="4560" w:type="dxa"/>
            <w:tcMar/>
          </w:tcPr>
          <w:p w:rsidR="0FCF4945" w:rsidP="0FCF4945" w:rsidRDefault="0FCF4945" w14:paraId="2AEB28A6" w14:textId="39EC48BD">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 xml:space="preserve">There will be an entry box to either search up the meal in a databank of meals </w:t>
            </w:r>
          </w:p>
          <w:p w:rsidR="0FCF4945" w:rsidP="0FCF4945" w:rsidRDefault="0FCF4945" w14:paraId="6871AA8E" w14:textId="0D08CA81">
            <w:pPr>
              <w:pStyle w:val="Normal"/>
            </w:pPr>
          </w:p>
        </w:tc>
        <w:tc>
          <w:tcPr>
            <w:tcW w:w="3631" w:type="dxa"/>
            <w:shd w:val="clear" w:color="auto" w:fill="00B050"/>
            <w:tcMar/>
          </w:tcPr>
          <w:p w:rsidR="0FCF4945" w:rsidP="0FCF4945" w:rsidRDefault="0FCF4945" w14:paraId="036059DF" w14:textId="5D36B4B1">
            <w:pPr>
              <w:pStyle w:val="Normal"/>
            </w:pPr>
          </w:p>
        </w:tc>
      </w:tr>
      <w:tr w:rsidR="0FCF4945" w:rsidTr="0FCF4945" w14:paraId="1E082EEE">
        <w:trPr>
          <w:trHeight w:val="300"/>
        </w:trPr>
        <w:tc>
          <w:tcPr>
            <w:tcW w:w="4560" w:type="dxa"/>
            <w:tcMar/>
          </w:tcPr>
          <w:p w:rsidR="0FCF4945" w:rsidP="0FCF4945" w:rsidRDefault="0FCF4945" w14:paraId="7716A313" w14:textId="10C138C9">
            <w:pPr>
              <w:pStyle w:val="Normal"/>
              <w:spacing w:line="360" w:lineRule="auto"/>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Or manually enter the calories.</w:t>
            </w:r>
          </w:p>
        </w:tc>
        <w:tc>
          <w:tcPr>
            <w:tcW w:w="3631" w:type="dxa"/>
            <w:shd w:val="clear" w:color="auto" w:fill="FF0000"/>
            <w:tcMar/>
          </w:tcPr>
          <w:p w:rsidR="0FCF4945" w:rsidP="0FCF4945" w:rsidRDefault="0FCF4945" w14:paraId="4134DA51" w14:textId="1D975515">
            <w:pPr>
              <w:pStyle w:val="Normal"/>
            </w:pPr>
          </w:p>
        </w:tc>
      </w:tr>
      <w:tr w:rsidR="0FCF4945" w:rsidTr="0FCF4945" w14:paraId="00E52701">
        <w:trPr>
          <w:trHeight w:val="300"/>
        </w:trPr>
        <w:tc>
          <w:tcPr>
            <w:tcW w:w="4560" w:type="dxa"/>
            <w:tcMar/>
          </w:tcPr>
          <w:p w:rsidR="0FCF4945" w:rsidP="0FCF4945" w:rsidRDefault="0FCF4945" w14:paraId="491B209B" w14:textId="2C53EF75">
            <w:pPr>
              <w:pStyle w:val="Normal"/>
              <w:rPr>
                <w:rFonts w:eastAsia="" w:eastAsiaTheme="minorEastAsia"/>
                <w:color w:val="000000" w:themeColor="text1" w:themeTint="FF" w:themeShade="FF"/>
                <w:sz w:val="24"/>
                <w:szCs w:val="24"/>
                <w:lang w:val="en-US"/>
              </w:rPr>
            </w:pPr>
            <w:r w:rsidRPr="0FCF4945" w:rsidR="0FCF4945">
              <w:rPr>
                <w:rFonts w:eastAsia="" w:eastAsiaTheme="minorEastAsia"/>
                <w:color w:val="000000" w:themeColor="text1" w:themeTint="FF" w:themeShade="FF"/>
                <w:sz w:val="24"/>
                <w:szCs w:val="24"/>
                <w:lang w:val="en-US"/>
              </w:rPr>
              <w:t>There will be a circle showing how many calories have been eaten and are left.</w:t>
            </w:r>
          </w:p>
        </w:tc>
        <w:tc>
          <w:tcPr>
            <w:tcW w:w="3631" w:type="dxa"/>
            <w:shd w:val="clear" w:color="auto" w:fill="FF0000"/>
            <w:tcMar/>
          </w:tcPr>
          <w:p w:rsidR="0FCF4945" w:rsidP="0FCF4945" w:rsidRDefault="0FCF4945" w14:paraId="6BEDDA88" w14:textId="13F2882B">
            <w:pPr>
              <w:pStyle w:val="Normal"/>
            </w:pPr>
          </w:p>
        </w:tc>
      </w:tr>
      <w:tr w:rsidR="0FCF4945" w:rsidTr="0FCF4945" w14:paraId="70CD9234">
        <w:trPr>
          <w:trHeight w:val="300"/>
        </w:trPr>
        <w:tc>
          <w:tcPr>
            <w:tcW w:w="4560" w:type="dxa"/>
            <w:tcMar/>
          </w:tcPr>
          <w:p w:rsidR="0FCF4945" w:rsidP="0FCF4945" w:rsidRDefault="0FCF4945" w14:paraId="5FD8F432" w14:textId="503A3C18">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 xml:space="preserve"> There will be a clickable button to show a pie chart of the split of calories into different food group categories with different </w:t>
            </w:r>
            <w:r w:rsidRPr="0FCF4945" w:rsidR="0FCF4945">
              <w:rPr>
                <w:rFonts w:eastAsia="" w:eastAsiaTheme="minorEastAsia"/>
                <w:color w:val="000000" w:themeColor="text1" w:themeTint="FF" w:themeShade="FF"/>
                <w:sz w:val="24"/>
                <w:szCs w:val="24"/>
                <w:lang w:val="en-US"/>
              </w:rPr>
              <w:t>colours</w:t>
            </w:r>
            <w:r w:rsidRPr="0FCF4945" w:rsidR="0FCF4945">
              <w:rPr>
                <w:rFonts w:eastAsia="" w:eastAsiaTheme="minorEastAsia"/>
                <w:color w:val="000000" w:themeColor="text1" w:themeTint="FF" w:themeShade="FF"/>
                <w:sz w:val="24"/>
                <w:szCs w:val="24"/>
                <w:lang w:val="en-US"/>
              </w:rPr>
              <w:t xml:space="preserve"> </w:t>
            </w:r>
            <w:r w:rsidRPr="0FCF4945" w:rsidR="0FCF4945">
              <w:rPr>
                <w:rFonts w:eastAsia="" w:eastAsiaTheme="minorEastAsia"/>
                <w:color w:val="000000" w:themeColor="text1" w:themeTint="FF" w:themeShade="FF"/>
                <w:sz w:val="24"/>
                <w:szCs w:val="24"/>
                <w:lang w:val="en-US"/>
              </w:rPr>
              <w:t>representing</w:t>
            </w:r>
            <w:r w:rsidRPr="0FCF4945" w:rsidR="0FCF4945">
              <w:rPr>
                <w:rFonts w:eastAsia="" w:eastAsiaTheme="minorEastAsia"/>
                <w:color w:val="000000" w:themeColor="text1" w:themeTint="FF" w:themeShade="FF"/>
                <w:sz w:val="24"/>
                <w:szCs w:val="24"/>
                <w:lang w:val="en-US"/>
              </w:rPr>
              <w:t xml:space="preserve"> each category.</w:t>
            </w:r>
          </w:p>
          <w:p w:rsidR="0FCF4945" w:rsidP="0FCF4945" w:rsidRDefault="0FCF4945" w14:paraId="4BB895C0" w14:textId="0C3AF3C1">
            <w:pPr>
              <w:pStyle w:val="Normal"/>
            </w:pPr>
          </w:p>
        </w:tc>
        <w:tc>
          <w:tcPr>
            <w:tcW w:w="3631" w:type="dxa"/>
            <w:shd w:val="clear" w:color="auto" w:fill="00B050"/>
            <w:tcMar/>
          </w:tcPr>
          <w:p w:rsidR="0FCF4945" w:rsidP="0FCF4945" w:rsidRDefault="0FCF4945" w14:paraId="51491410" w14:textId="6F3B3D9F">
            <w:pPr>
              <w:pStyle w:val="Normal"/>
            </w:pPr>
          </w:p>
        </w:tc>
      </w:tr>
      <w:tr w:rsidR="0FCF4945" w:rsidTr="0FCF4945" w14:paraId="70532174">
        <w:trPr>
          <w:trHeight w:val="300"/>
        </w:trPr>
        <w:tc>
          <w:tcPr>
            <w:tcW w:w="4560" w:type="dxa"/>
            <w:tcMar/>
          </w:tcPr>
          <w:p w:rsidR="0FCF4945" w:rsidP="0FCF4945" w:rsidRDefault="0FCF4945" w14:paraId="14FE3733" w14:textId="794EAD24">
            <w:pPr>
              <w:pStyle w:val="Normal"/>
              <w:widowControl w:val="0"/>
              <w:tabs>
                <w:tab w:val="left" w:leader="none" w:pos="2059"/>
              </w:tabs>
              <w:spacing w:line="360" w:lineRule="auto"/>
              <w:ind w:left="0"/>
              <w:jc w:val="both"/>
              <w:rPr>
                <w:rFonts w:eastAsia="" w:eastAsiaTheme="minorEastAsia"/>
                <w:color w:val="000000" w:themeColor="text1" w:themeTint="FF" w:themeShade="FF"/>
                <w:sz w:val="24"/>
                <w:szCs w:val="24"/>
              </w:rPr>
            </w:pPr>
            <w:r w:rsidRPr="0FCF4945" w:rsidR="0FCF4945">
              <w:rPr>
                <w:rFonts w:eastAsia="" w:eastAsiaTheme="minorEastAsia"/>
                <w:color w:val="000000" w:themeColor="text1" w:themeTint="FF" w:themeShade="FF"/>
                <w:sz w:val="24"/>
                <w:szCs w:val="24"/>
                <w:lang w:val="en-US"/>
              </w:rPr>
              <w:t>There will be a history of nutrition showing the meals each day.</w:t>
            </w:r>
          </w:p>
          <w:p w:rsidR="0FCF4945" w:rsidP="0FCF4945" w:rsidRDefault="0FCF4945" w14:paraId="407AAD9C" w14:textId="67EFF9BF">
            <w:pPr>
              <w:pStyle w:val="Normal"/>
            </w:pPr>
          </w:p>
        </w:tc>
        <w:tc>
          <w:tcPr>
            <w:tcW w:w="3631" w:type="dxa"/>
            <w:shd w:val="clear" w:color="auto" w:fill="FF0000"/>
            <w:tcMar/>
          </w:tcPr>
          <w:p w:rsidR="0FCF4945" w:rsidP="0FCF4945" w:rsidRDefault="0FCF4945" w14:paraId="092A5B89" w14:textId="11F028E2">
            <w:pPr>
              <w:pStyle w:val="Normal"/>
            </w:pPr>
          </w:p>
        </w:tc>
      </w:tr>
    </w:tbl>
    <w:p w:rsidR="0FCF4945" w:rsidRDefault="0FCF4945" w14:paraId="3F8A75F6" w14:textId="3BED4528"/>
    <w:p w:rsidR="0FCF4945" w:rsidP="0FCF4945" w:rsidRDefault="0FCF4945" w14:paraId="6BE459EE" w14:textId="5DEA17D1">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lang w:val="en-US"/>
        </w:rPr>
      </w:pPr>
    </w:p>
    <w:p w:rsidR="0FCF4945" w:rsidP="0FCF4945" w:rsidRDefault="0FCF4945" w14:paraId="623F7DF8" w14:textId="6E754E59">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lang w:val="en-US"/>
        </w:rPr>
      </w:pPr>
    </w:p>
    <w:p w:rsidR="0FCF4945" w:rsidP="0FCF4945" w:rsidRDefault="0FCF4945" w14:paraId="70EEAC13" w14:textId="0DFE0465">
      <w:pPr>
        <w:pStyle w:val="Normal"/>
        <w:widowControl w:val="0"/>
        <w:tabs>
          <w:tab w:val="left" w:leader="none" w:pos="2060"/>
        </w:tabs>
        <w:spacing w:line="360" w:lineRule="auto"/>
        <w:ind w:left="0"/>
        <w:jc w:val="both"/>
        <w:rPr>
          <w:rFonts w:eastAsia="" w:eastAsiaTheme="minorEastAsia"/>
          <w:color w:val="000000" w:themeColor="text1" w:themeTint="FF" w:themeShade="FF"/>
          <w:sz w:val="24"/>
          <w:szCs w:val="24"/>
          <w:lang w:val="en-US"/>
        </w:rPr>
      </w:pPr>
    </w:p>
    <w:p w:rsidR="0FCF4945" w:rsidP="0FCF4945" w:rsidRDefault="0FCF4945" w14:paraId="25BC2F2B" w14:textId="3D618AC7">
      <w:pPr>
        <w:pStyle w:val="Normal"/>
      </w:pPr>
    </w:p>
    <w:p w:rsidR="0FCF4945" w:rsidP="0FCF4945" w:rsidRDefault="0FCF4945" w14:paraId="3858EDB4" w14:textId="5E9516D5">
      <w:pPr>
        <w:pStyle w:val="ListParagraph"/>
        <w:numPr>
          <w:ilvl w:val="0"/>
          <w:numId w:val="163"/>
        </w:numPr>
        <w:bidi w:val="0"/>
        <w:rPr>
          <w:i w:val="1"/>
          <w:iCs w:val="1"/>
        </w:rPr>
      </w:pPr>
      <w:r w:rsidRPr="0FCF4945" w:rsidR="0FCF4945">
        <w:rPr>
          <w:i w:val="1"/>
          <w:iCs w:val="1"/>
        </w:rPr>
        <w:t xml:space="preserve">Considering my limited </w:t>
      </w:r>
      <w:r w:rsidRPr="0FCF4945" w:rsidR="0FCF4945">
        <w:rPr>
          <w:i w:val="1"/>
          <w:iCs w:val="1"/>
        </w:rPr>
        <w:t>timeframe</w:t>
      </w:r>
      <w:r w:rsidRPr="0FCF4945" w:rsidR="0FCF4945">
        <w:rPr>
          <w:i w:val="1"/>
          <w:iCs w:val="1"/>
        </w:rPr>
        <w:t xml:space="preserve">, </w:t>
      </w:r>
      <w:r w:rsidRPr="0FCF4945" w:rsidR="0FCF4945">
        <w:rPr>
          <w:i w:val="1"/>
          <w:iCs w:val="1"/>
        </w:rPr>
        <w:t>knowledge</w:t>
      </w:r>
      <w:r w:rsidRPr="0FCF4945" w:rsidR="0FCF4945">
        <w:rPr>
          <w:i w:val="1"/>
          <w:iCs w:val="1"/>
        </w:rPr>
        <w:t xml:space="preserve"> and resources I think the </w:t>
      </w:r>
      <w:r w:rsidRPr="0FCF4945" w:rsidR="0FCF4945">
        <w:rPr>
          <w:i w:val="1"/>
          <w:iCs w:val="1"/>
        </w:rPr>
        <w:t>numer</w:t>
      </w:r>
      <w:r w:rsidRPr="0FCF4945" w:rsidR="0FCF4945">
        <w:rPr>
          <w:i w:val="1"/>
          <w:iCs w:val="1"/>
        </w:rPr>
        <w:t xml:space="preserve"> of </w:t>
      </w:r>
      <w:r w:rsidRPr="0FCF4945" w:rsidR="0FCF4945">
        <w:rPr>
          <w:i w:val="1"/>
          <w:iCs w:val="1"/>
        </w:rPr>
        <w:t>objectives</w:t>
      </w:r>
      <w:r w:rsidRPr="0FCF4945" w:rsidR="0FCF4945">
        <w:rPr>
          <w:i w:val="1"/>
          <w:iCs w:val="1"/>
        </w:rPr>
        <w:t xml:space="preserve"> I have completed are reasonable (15/19 objectives)</w:t>
      </w:r>
    </w:p>
    <w:p w:rsidR="25C949F8" w:rsidP="0FCF4945" w:rsidRDefault="25C949F8" w14:paraId="14B52A6F" w14:textId="3F892593">
      <w:pPr>
        <w:pStyle w:val="ListParagraph"/>
        <w:numPr>
          <w:ilvl w:val="0"/>
          <w:numId w:val="163"/>
        </w:numPr>
        <w:bidi w:val="0"/>
        <w:rPr>
          <w:i w:val="1"/>
          <w:iCs w:val="1"/>
        </w:rPr>
      </w:pPr>
      <w:r w:rsidRPr="0FCF4945" w:rsidR="0FCF4945">
        <w:rPr>
          <w:i w:val="1"/>
          <w:iCs w:val="1"/>
        </w:rPr>
        <w:t>I chose to make my NEA a computer app because it was what I was most familiar with and already had knowledge at my disposal that I could work on. In retrospect a mobile app may have been more practical, but a computer app is still equally as useful for recording and tracking diet and workout.</w:t>
      </w:r>
    </w:p>
    <w:p w:rsidR="015B5CC3" w:rsidP="015B5CC3" w:rsidRDefault="015B5CC3" w14:paraId="70AEE337" w14:textId="42D5926F">
      <w:pPr>
        <w:pStyle w:val="Normal"/>
        <w:bidi w:val="0"/>
        <w:rPr>
          <w:i w:val="1"/>
          <w:iCs w:val="1"/>
        </w:rPr>
      </w:pPr>
    </w:p>
    <w:p w:rsidR="015B5CC3" w:rsidP="015B5CC3" w:rsidRDefault="015B5CC3" w14:paraId="0724C17D" w14:textId="717F706F">
      <w:pPr>
        <w:pStyle w:val="Normal"/>
        <w:bidi w:val="0"/>
        <w:rPr>
          <w:i w:val="1"/>
          <w:iCs w:val="1"/>
        </w:rPr>
      </w:pPr>
    </w:p>
    <w:p w:rsidR="015B5CC3" w:rsidP="015B5CC3" w:rsidRDefault="015B5CC3" w14:paraId="33B32023" w14:textId="3D47381A">
      <w:pPr>
        <w:pStyle w:val="Normal"/>
        <w:bidi w:val="0"/>
        <w:rPr>
          <w:i w:val="1"/>
          <w:iCs w:val="1"/>
        </w:rPr>
      </w:pPr>
    </w:p>
    <w:sectPr w:rsidR="5EA10E28" w:rsidSect="001D19E0">
      <w:headerReference w:type="default" r:id="rId54"/>
      <w:pgSz w:w="11906" w:h="16838" w:orient="portrait"/>
      <w:pgMar w:top="1440" w:right="1440" w:bottom="1440" w:left="1440" w:header="708" w:footer="708" w:gutter="0"/>
      <w:pgNumType w:start="1"/>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05B30" w:rsidP="00A250BC" w:rsidRDefault="00A05B30" w14:paraId="297A1984" w14:textId="77777777">
      <w:r>
        <w:separator/>
      </w:r>
    </w:p>
  </w:endnote>
  <w:endnote w:type="continuationSeparator" w:id="0">
    <w:p w:rsidR="00A05B30" w:rsidP="00A250BC" w:rsidRDefault="00A05B30" w14:paraId="263F097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ek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605356"/>
      <w:docPartObj>
        <w:docPartGallery w:val="Page Numbers (Bottom of Page)"/>
        <w:docPartUnique/>
      </w:docPartObj>
    </w:sdtPr>
    <w:sdtEndPr/>
    <w:sdtContent>
      <w:sdt>
        <w:sdtPr>
          <w:id w:val="-1769616900"/>
          <w:docPartObj>
            <w:docPartGallery w:val="Page Numbers (Top of Page)"/>
            <w:docPartUnique/>
          </w:docPartObj>
        </w:sdtPr>
        <w:sdtEndPr/>
        <w:sdtContent>
          <w:p w:rsidR="00A250BC" w:rsidP="21C863CE" w:rsidRDefault="00A250BC" w14:paraId="29E2EFB7" w14:textId="727072FD">
            <w:pPr>
              <w:pStyle w:val="Footer"/>
              <w:jc w:val="right"/>
              <w:rPr>
                <w:b w:val="1"/>
                <w:bCs w:val="1"/>
              </w:rPr>
            </w:pPr>
            <w:r w:rsidR="21C863CE">
              <w:rPr/>
              <w:t xml:space="preserve">Page </w:t>
            </w:r>
            <w:r w:rsidRPr="21C863CE">
              <w:rPr>
                <w:b w:val="1"/>
                <w:bCs w:val="1"/>
              </w:rPr>
              <w:fldChar w:fldCharType="begin"/>
            </w:r>
            <w:r>
              <w:instrText xml:space="preserve">PAGE</w:instrText>
            </w:r>
            <w:r>
              <w:fldChar w:fldCharType="separate"/>
            </w:r>
            <w:r w:rsidRPr="21C863CE">
              <w:rPr>
                <w:b w:val="1"/>
                <w:bCs w:val="1"/>
              </w:rPr>
              <w:fldChar w:fldCharType="end"/>
            </w:r>
            <w:r w:rsidRPr="21C863CE" w:rsidR="21C863CE">
              <w:rPr>
                <w:b w:val="1"/>
                <w:bCs w:val="1"/>
              </w:rPr>
              <w:t xml:space="preserve"> of </w:t>
            </w:r>
            <w:r w:rsidRPr="21C863CE">
              <w:rPr>
                <w:b w:val="1"/>
                <w:bCs w:val="1"/>
              </w:rPr>
              <w:fldChar w:fldCharType="begin"/>
            </w:r>
            <w:r>
              <w:instrText xml:space="preserve">NUMPAGES</w:instrText>
            </w:r>
            <w:r>
              <w:fldChar w:fldCharType="separate"/>
            </w:r>
            <w:r w:rsidRPr="21C863CE">
              <w:rPr>
                <w:b w:val="1"/>
                <w:bCs w:val="1"/>
              </w:rPr>
              <w:fldChar w:fldCharType="end"/>
            </w:r>
          </w:p>
        </w:sdtContent>
      </w:sdt>
    </w:sdtContent>
  </w:sdt>
  <w:p w:rsidR="00A250BC" w:rsidRDefault="00A250BC" w14:paraId="6E4CD79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05B30" w:rsidP="00A250BC" w:rsidRDefault="00A05B30" w14:paraId="0083C869" w14:textId="77777777">
      <w:r>
        <w:separator/>
      </w:r>
    </w:p>
  </w:footnote>
  <w:footnote w:type="continuationSeparator" w:id="0">
    <w:p w:rsidR="00A05B30" w:rsidP="00A250BC" w:rsidRDefault="00A05B30" w14:paraId="149D7CC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E342771" w:rsidTr="4E342771" w14:paraId="1D558A60" w14:textId="77777777">
      <w:trPr>
        <w:trHeight w:val="300"/>
      </w:trPr>
      <w:tc>
        <w:tcPr>
          <w:tcW w:w="3005" w:type="dxa"/>
        </w:tcPr>
        <w:p w:rsidR="4E342771" w:rsidP="4E342771" w:rsidRDefault="4E342771" w14:paraId="31DBACC2" w14:textId="324CB03E">
          <w:pPr>
            <w:pStyle w:val="Header"/>
            <w:ind w:left="-115"/>
          </w:pPr>
        </w:p>
      </w:tc>
      <w:tc>
        <w:tcPr>
          <w:tcW w:w="3005" w:type="dxa"/>
        </w:tcPr>
        <w:p w:rsidR="4E342771" w:rsidP="4E342771" w:rsidRDefault="4E342771" w14:paraId="51DC0EA4" w14:textId="4ACAF055">
          <w:pPr>
            <w:pStyle w:val="Header"/>
            <w:jc w:val="center"/>
          </w:pPr>
        </w:p>
      </w:tc>
      <w:tc>
        <w:tcPr>
          <w:tcW w:w="3005" w:type="dxa"/>
        </w:tcPr>
        <w:p w:rsidR="4E342771" w:rsidP="4E342771" w:rsidRDefault="4E342771" w14:paraId="389B743A" w14:textId="7EF42651">
          <w:pPr>
            <w:pStyle w:val="Header"/>
            <w:ind w:right="-115"/>
            <w:jc w:val="right"/>
          </w:pPr>
        </w:p>
      </w:tc>
    </w:tr>
  </w:tbl>
  <w:p w:rsidR="4E342771" w:rsidP="4E342771" w:rsidRDefault="4E342771" w14:paraId="6115C41E" w14:textId="1A6F74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67BC2" w:rsidRDefault="00067BC2" w14:paraId="7574F8EE" w14:textId="78AE2640">
    <w:pPr>
      <w:pStyle w:val="Header"/>
    </w:pPr>
    <w:r w:rsidRPr="4E342771">
      <w:rPr>
        <w:rFonts w:asciiTheme="minorHAnsi" w:hAnsiTheme="minorHAnsi" w:cstheme="minorBidi"/>
        <w:sz w:val="24"/>
        <w:szCs w:val="24"/>
      </w:rPr>
      <w:t>Armaan Khaitan Candidate</w:t>
    </w:r>
    <w:r>
      <w:ptab w:alignment="center" w:relativeTo="margin" w:leader="none"/>
    </w:r>
    <w:r>
      <w:t xml:space="preserve"> number: 7385</w:t>
    </w:r>
    <w:r>
      <w:ptab w:alignment="right" w:relativeTo="margin" w:leader="none"/>
    </w:r>
    <w:r>
      <w:t>Centre number: 12342</w:t>
    </w:r>
  </w:p>
</w:hdr>
</file>

<file path=word/intelligence2.xml><?xml version="1.0" encoding="utf-8"?>
<int2:intelligence xmlns:int2="http://schemas.microsoft.com/office/intelligence/2020/intelligence" xmlns:oel="http://schemas.microsoft.com/office/2019/extlst">
  <int2:observations>
    <int2:textHash int2:hashCode="8dDq9X6+5efCEn" int2:id="JYFzaKQ3">
      <int2:state int2:type="AugLoop_Text_Critique" int2:value="Rejected"/>
    </int2:textHash>
    <int2:textHash int2:hashCode="vgby1Oqxt/2znf" int2:id="bQoEksLO">
      <int2:state int2:type="AugLoop_Text_Critique" int2:value="Rejected"/>
    </int2:textHash>
    <int2:textHash int2:hashCode="Tj2RRE0tR+ftVx" int2:id="upuGGrxT">
      <int2:state int2:type="AugLoop_Text_Critique" int2:value="Rejected"/>
    </int2:textHash>
    <int2:textHash int2:hashCode="IRDx52+CDJHFvO" int2:id="ceJ7fBav">
      <int2:state int2:type="AugLoop_Text_Critique" int2:value="Rejected"/>
    </int2:textHash>
    <int2:textHash int2:hashCode="Ekyo0iXccqxRJ4" int2:id="chtLXSNb">
      <int2:state int2:type="AugLoop_Text_Critique" int2:value="Rejected"/>
    </int2:textHash>
    <int2:textHash int2:hashCode="Frvys/tlwzANgL" int2:id="mqPwfcBt">
      <int2:state int2:type="AugLoop_Text_Critique" int2:value="Rejected"/>
    </int2:textHash>
    <int2:textHash int2:hashCode="feGG7WtCJpSn57" int2:id="CrzlnePi">
      <int2:state int2:type="AugLoop_Text_Critique" int2:value="Rejected"/>
    </int2:textHash>
    <int2:textHash int2:hashCode="GI1nnMwpTyDlfN" int2:id="NVOdbKRP">
      <int2:state int2:type="AugLoop_Text_Critique" int2:value="Rejected"/>
    </int2:textHash>
    <int2:textHash int2:hashCode="lyUwi++XCRoioW" int2:id="mMR7PAxA">
      <int2:state int2:type="AugLoop_Text_Critique" int2:value="Rejected"/>
    </int2:textHash>
    <int2:textHash int2:hashCode="ZtRCymJLjJfPg3" int2:id="IRT7R1HB">
      <int2:state int2:type="AugLoop_Text_Critique" int2:value="Rejected"/>
    </int2:textHash>
    <int2:textHash int2:hashCode="0g8APt/K2/BtYN" int2:id="lTraMTqS">
      <int2:state int2:type="AugLoop_Text_Critique" int2:value="Rejected"/>
    </int2:textHash>
    <int2:textHash int2:hashCode="09wqbpa7Wvu1bn" int2:id="9aDPpAc9">
      <int2:state int2:type="AugLoop_Text_Critique" int2:value="Rejected"/>
    </int2:textHash>
    <int2:textHash int2:hashCode="A9la2sRHQ3V+Vi" int2:id="6V1BMCyd">
      <int2:state int2:type="AugLoop_Text_Critique" int2:value="Rejected"/>
    </int2:textHash>
    <int2:textHash int2:hashCode="ffXaFK8dNuQoAi" int2:id="G7NJeVjW">
      <int2:state int2:type="AugLoop_Text_Critique" int2:value="Rejected"/>
    </int2:textHash>
    <int2:textHash int2:hashCode="V193oFdtYpO8HL" int2:id="tEWEaymR">
      <int2:state int2:type="AugLoop_Text_Critique" int2:value="Rejected"/>
    </int2:textHash>
    <int2:textHash int2:hashCode="RpmYO+NCBQki5t" int2:id="yESEsE55">
      <int2:state int2:type="AugLoop_Text_Critique" int2:value="Rejected"/>
    </int2:textHash>
    <int2:textHash int2:hashCode="XQ79bSHha3mkHA" int2:id="6svP4a9M">
      <int2:state int2:type="AugLoop_Text_Critique" int2:value="Rejected"/>
    </int2:textHash>
    <int2:textHash int2:hashCode="Z+u8JyJ2UfhIL4" int2:id="IlcQwZUS">
      <int2:state int2:type="AugLoop_Text_Critique" int2:value="Rejected"/>
    </int2:textHash>
    <int2:textHash int2:hashCode="dNTw3FPjMbf1+K" int2:id="5COK19F3">
      <int2:state int2:type="AugLoop_Text_Critique" int2:value="Rejected"/>
    </int2:textHash>
    <int2:textHash int2:hashCode="bT0jM+IR1pOFta" int2:id="0PIrIXha">
      <int2:state int2:type="AugLoop_Text_Critique" int2:value="Rejected"/>
    </int2:textHash>
    <int2:textHash int2:hashCode="oL52+ETp1K6aAl" int2:id="9sr3rXbr">
      <int2:state int2:type="AugLoop_Text_Critique" int2:value="Rejected"/>
    </int2:textHash>
    <int2:textHash int2:hashCode="mTXNEurx2T7eKq" int2:id="rvPsaj07">
      <int2:state int2:type="AugLoop_Text_Critique" int2:value="Rejected"/>
    </int2:textHash>
    <int2:textHash int2:hashCode="I6n3UY6Pv7a0Xc" int2:id="bWjnQAgS">
      <int2:state int2:type="AugLoop_Text_Critique" int2:value="Rejected"/>
    </int2:textHash>
    <int2:textHash int2:hashCode="lELQwaf9h1Glj9" int2:id="OoHugZli">
      <int2:state int2:type="AugLoop_Text_Critique" int2:value="Rejected"/>
    </int2:textHash>
    <int2:textHash int2:hashCode="Fi21IO49flBv87" int2:id="lMueyVEj">
      <int2:state int2:type="AugLoop_Text_Critique" int2:value="Rejected"/>
    </int2:textHash>
    <int2:textHash int2:hashCode="ihFiWWYbnWx+Ss" int2:id="ihhREbU8">
      <int2:state int2:type="AugLoop_Text_Critique" int2:value="Rejected"/>
    </int2:textHash>
    <int2:textHash int2:hashCode="Ls/DzHRG7sR2pk" int2:id="kFN57rkJ">
      <int2:state int2:type="AugLoop_Text_Critique" int2:value="Rejected"/>
    </int2:textHash>
    <int2:textHash int2:hashCode="iY2ecuphEiO+4Z" int2:id="Dm54AwVz">
      <int2:state int2:type="AugLoop_Text_Critique" int2:value="Rejected"/>
    </int2:textHash>
    <int2:textHash int2:hashCode="lFS0AZXnGCmT+x" int2:id="Z0MBaqIE">
      <int2:state int2:type="AugLoop_Text_Critique" int2:value="Rejected"/>
    </int2:textHash>
    <int2:textHash int2:hashCode="u+0dS/4AfKA3md" int2:id="isQTaZFg">
      <int2:state int2:type="AugLoop_Text_Critique" int2:value="Rejected"/>
    </int2:textHash>
    <int2:textHash int2:hashCode="KHnAcj5EB9Zgun" int2:id="8u0vxVcH">
      <int2:state int2:type="AugLoop_Text_Critique" int2:value="Rejected"/>
    </int2:textHash>
    <int2:textHash int2:hashCode="Hz/7cryeOpDXAG" int2:id="thOCrt1R">
      <int2:state int2:type="AugLoop_Text_Critique" int2:value="Rejected"/>
    </int2:textHash>
    <int2:textHash int2:hashCode="eX+X6K/mM17vSG" int2:id="WVNQe5aI">
      <int2:state int2:type="AugLoop_Text_Critique" int2:value="Rejected"/>
    </int2:textHash>
    <int2:textHash int2:hashCode="sdQ4Z62Mq8J36q" int2:id="PfdIQ62x">
      <int2:state int2:type="AugLoop_Text_Critique" int2:value="Rejected"/>
    </int2:textHash>
    <int2:textHash int2:hashCode="olxcebRtDjaEl4" int2:id="crgCF6oh">
      <int2:state int2:type="AugLoop_Text_Critique" int2:value="Rejected"/>
    </int2:textHash>
    <int2:textHash int2:hashCode="o4XZPhmBn/CnSy" int2:id="ciCFoJgM">
      <int2:state int2:type="AugLoop_Text_Critique" int2:value="Rejected"/>
    </int2:textHash>
    <int2:textHash int2:hashCode="UBURgzmeettZaA" int2:id="AJuBFGWR">
      <int2:state int2:type="AugLoop_Text_Critique" int2:value="Rejected"/>
    </int2:textHash>
    <int2:textHash int2:hashCode="VPA9Mo7kGyOLJ4" int2:id="lyPTp4rr">
      <int2:state int2:type="AugLoop_Text_Critique" int2:value="Rejected"/>
    </int2:textHash>
    <int2:textHash int2:hashCode="iTV8nmNGVbKNov" int2:id="REnf8XsY">
      <int2:state int2:type="AugLoop_Text_Critique" int2:value="Rejected"/>
    </int2:textHash>
    <int2:textHash int2:hashCode="dQx/Txan7StT9K" int2:id="bsc5j713">
      <int2:state int2:type="AugLoop_Text_Critique" int2:value="Rejected"/>
    </int2:textHash>
    <int2:textHash int2:hashCode="mXC/iDk4GIBRPd" int2:id="ervBBGkP">
      <int2:state int2:type="AugLoop_Text_Critique" int2:value="Rejected"/>
    </int2:textHash>
    <int2:textHash int2:hashCode="0W9D718RCBoOXJ" int2:id="XJp596pf">
      <int2:state int2:type="AugLoop_Text_Critique" int2:value="Rejected"/>
    </int2:textHash>
    <int2:textHash int2:hashCode="cHgKFxAb+SAZH8" int2:id="HPMOr1z2">
      <int2:state int2:type="AugLoop_Text_Critique" int2:value="Rejected"/>
    </int2:textHash>
    <int2:textHash int2:hashCode="RmgKZl0ISEoohg" int2:id="VILB36To">
      <int2:state int2:type="AugLoop_Text_Critique" int2:value="Rejected"/>
    </int2:textHash>
    <int2:textHash int2:hashCode="1+XRTFNjAwDpak" int2:id="VaHUYWDO">
      <int2:state int2:type="AugLoop_Text_Critique" int2:value="Rejected"/>
    </int2:textHash>
    <int2:textHash int2:hashCode="zIej8xxTIe2O/S" int2:id="QhYBoKqk">
      <int2:state int2:type="AugLoop_Text_Critique" int2:value="Rejected"/>
    </int2:textHash>
    <int2:textHash int2:hashCode="GYU+QqLO2ICrIe" int2:id="IVtnVdwA">
      <int2:state int2:type="AugLoop_Text_Critique" int2:value="Rejected"/>
    </int2:textHash>
    <int2:textHash int2:hashCode="lBlpNtXpPG9Jd5" int2:id="q8UcAbiP">
      <int2:state int2:type="AugLoop_Text_Critique" int2:value="Rejected"/>
    </int2:textHash>
    <int2:textHash int2:hashCode="6zZP7Q7GNM6Kd7" int2:id="aZLusMN7">
      <int2:state int2:type="AugLoop_Text_Critique" int2:value="Rejected"/>
    </int2:textHash>
    <int2:textHash int2:hashCode="7fppaYgKODWepu" int2:id="Bil0pRMe">
      <int2:state int2:type="AugLoop_Text_Critique" int2:value="Rejected"/>
    </int2:textHash>
    <int2:textHash int2:hashCode="plR2SyCXQ8Gaaw" int2:id="ggixkalT">
      <int2:state int2:type="AugLoop_Text_Critique" int2:value="Rejected"/>
    </int2:textHash>
    <int2:textHash int2:hashCode="QNeQVdQp9CNuzt" int2:id="95g1UGg5">
      <int2:state int2:type="AugLoop_Text_Critique" int2:value="Rejected"/>
    </int2:textHash>
    <int2:textHash int2:hashCode="Bdl+bpg0zPBjxV" int2:id="y7xYz2aN">
      <int2:state int2:type="AugLoop_Text_Critique" int2:value="Rejected"/>
    </int2:textHash>
    <int2:textHash int2:hashCode="hDGvtL/cwA3O+u" int2:id="xvRecEMJ">
      <int2:state int2:type="AugLoop_Text_Critique" int2:value="Rejected"/>
    </int2:textHash>
    <int2:textHash int2:hashCode="HPsb/tEKlRmsho" int2:id="xDBMHVwv">
      <int2:state int2:type="AugLoop_Text_Critique" int2:value="Rejected"/>
    </int2:textHash>
    <int2:textHash int2:hashCode="hS+L0rkih4Ib02" int2:id="nGOTWzGE">
      <int2:state int2:type="AugLoop_Text_Critique" int2:value="Rejected"/>
    </int2:textHash>
    <int2:textHash int2:hashCode="wkwCSHcK6Ygx+K" int2:id="qAoFPJfc">
      <int2:state int2:type="AugLoop_Text_Critique" int2:value="Rejected"/>
    </int2:textHash>
    <int2:textHash int2:hashCode="oPEH46LvJ0LB6R" int2:id="tkO4jPvO">
      <int2:state int2:type="AugLoop_Text_Critique" int2:value="Rejected"/>
    </int2:textHash>
    <int2:textHash int2:hashCode="plbqRnSdFWfKfn" int2:id="UAUEnXE3">
      <int2:state int2:type="AugLoop_Text_Critique" int2:value="Rejected"/>
    </int2:textHash>
    <int2:textHash int2:hashCode="k66aDYSh7mbVHa" int2:id="rNWvXlEE">
      <int2:state int2:type="AugLoop_Text_Critique" int2:value="Rejected"/>
    </int2:textHash>
    <int2:textHash int2:hashCode="5d5J4nnzaOtAcc" int2:id="QeED4izZ">
      <int2:state int2:type="AugLoop_Text_Critique" int2:value="Rejected"/>
    </int2:textHash>
    <int2:textHash int2:hashCode="6jfsBSglaICCsZ" int2:id="ZAnAg1zU">
      <int2:state int2:type="AugLoop_Text_Critique" int2:value="Rejected"/>
    </int2:textHash>
    <int2:textHash int2:hashCode="iH5TkPMmH8xgSo" int2:id="VeQkCFJ8">
      <int2:state int2:type="AugLoop_Text_Critique" int2:value="Rejected"/>
    </int2:textHash>
    <int2:textHash int2:hashCode="EpqULzUMOwRgZj" int2:id="EBfqy72O">
      <int2:state int2:type="AugLoop_Text_Critique" int2:value="Rejected"/>
    </int2:textHash>
    <int2:textHash int2:hashCode="X9XEE+PPEOFjGm" int2:id="n8vLQzOu">
      <int2:state int2:type="AugLoop_Text_Critique" int2:value="Rejected"/>
    </int2:textHash>
    <int2:textHash int2:hashCode="TqjMpAFzoZb51/" int2:id="aZeHLoTf">
      <int2:state int2:type="AugLoop_Text_Critique" int2:value="Rejected"/>
    </int2:textHash>
    <int2:textHash int2:hashCode="wA5q2mPDgNM5C+" int2:id="lTlJxPYX">
      <int2:state int2:type="AugLoop_Text_Critique" int2:value="Rejected"/>
    </int2:textHash>
    <int2:textHash int2:hashCode="BwYk1hlAHvl2PY" int2:id="QbvOYEub">
      <int2:state int2:type="AugLoop_Text_Critique" int2:value="Rejected"/>
    </int2:textHash>
    <int2:textHash int2:hashCode="y0oDT3Gp5gPvbT" int2:id="QiGg63CG">
      <int2:state int2:type="AugLoop_Text_Critique" int2:value="Rejected"/>
    </int2:textHash>
    <int2:textHash int2:hashCode="g/d9XDqOTPV0Ur" int2:id="9MOlJ7Bq">
      <int2:state int2:type="AugLoop_Text_Critique" int2:value="Rejected"/>
    </int2:textHash>
    <int2:textHash int2:hashCode="ef+KHDE/PTOyRe" int2:id="10DkINBB">
      <int2:state int2:type="AugLoop_Text_Critique" int2:value="Rejected"/>
    </int2:textHash>
    <int2:textHash int2:hashCode="a5QuKDH5csIuKw" int2:id="3a5aPtLO">
      <int2:state int2:type="AugLoop_Text_Critique" int2:value="Rejected"/>
    </int2:textHash>
    <int2:textHash int2:hashCode="fZNQDIauWHs9n0" int2:id="yrtejEMk">
      <int2:state int2:type="AugLoop_Text_Critique" int2:value="Rejected"/>
    </int2:textHash>
    <int2:textHash int2:hashCode="3su7fpYs++u/fF" int2:id="tVNWl7iE">
      <int2:state int2:type="AugLoop_Text_Critique" int2:value="Rejected"/>
    </int2:textHash>
    <int2:textHash int2:hashCode="cFszX8r116jtds" int2:id="KJ2bBHQO">
      <int2:state int2:type="AugLoop_Text_Critique" int2:value="Rejected"/>
    </int2:textHash>
    <int2:textHash int2:hashCode="8dF+9SH50IiLyQ" int2:id="7782hJEV">
      <int2:state int2:type="AugLoop_Text_Critique" int2:value="Rejected"/>
    </int2:textHash>
    <int2:textHash int2:hashCode="R3olfACqr0vfpp" int2:id="teblqbEt">
      <int2:state int2:type="AugLoop_Text_Critique" int2:value="Rejected"/>
    </int2:textHash>
    <int2:textHash int2:hashCode="UlO7YPeZQTZze7" int2:id="QHoysfpS">
      <int2:state int2:type="AugLoop_Text_Critique" int2:value="Rejected"/>
    </int2:textHash>
    <int2:textHash int2:hashCode="jIF7BxcKV2b2CJ" int2:id="PAZ6M9v0">
      <int2:state int2:type="AugLoop_Text_Critique" int2:value="Rejected"/>
    </int2:textHash>
    <int2:textHash int2:hashCode="CBBpBoSXXdGdKY" int2:id="gtrTPaT5">
      <int2:state int2:type="AugLoop_Text_Critique" int2:value="Rejected"/>
    </int2:textHash>
    <int2:textHash int2:hashCode="DaLNVFrGoVGg5O" int2:id="1vp6lfBF">
      <int2:state int2:type="AugLoop_Text_Critique" int2:value="Rejected"/>
    </int2:textHash>
    <int2:textHash int2:hashCode="gp+VKjhaqCDMuB" int2:id="fuXZEdjq">
      <int2:state int2:type="AugLoop_Text_Critique" int2:value="Rejected"/>
    </int2:textHash>
    <int2:textHash int2:hashCode="thDYNZy49ltpWm" int2:id="U4UYkSGj">
      <int2:state int2:type="AugLoop_Text_Critique" int2:value="Rejected"/>
    </int2:textHash>
    <int2:textHash int2:hashCode="B57zeDoIBc5pS0" int2:id="MKFD7BPj">
      <int2:state int2:type="AugLoop_Text_Critique" int2:value="Rejected"/>
    </int2:textHash>
    <int2:textHash int2:hashCode="KVn0NqUdO6QZ0F" int2:id="5rM6xzmj">
      <int2:state int2:type="AugLoop_Text_Critique" int2:value="Rejected"/>
    </int2:textHash>
    <int2:textHash int2:hashCode="2miDVyDu6Xe15R" int2:id="zigxpiZy">
      <int2:state int2:type="AugLoop_Text_Critique" int2:value="Rejected"/>
    </int2:textHash>
    <int2:textHash int2:hashCode="q5stPWPhtJbJtt" int2:id="ePygj1s2">
      <int2:state int2:type="AugLoop_Text_Critique" int2:value="Rejected"/>
    </int2:textHash>
    <int2:textHash int2:hashCode="/1/e+y3T1RdfG3" int2:id="5D50hdcA">
      <int2:state int2:type="AugLoop_Text_Critique" int2:value="Rejected"/>
    </int2:textHash>
    <int2:textHash int2:hashCode="n0GpXLpVeyiUdx" int2:id="mpo1zeqy">
      <int2:state int2:type="AugLoop_Text_Critique" int2:value="Rejected"/>
    </int2:textHash>
    <int2:textHash int2:hashCode="b2WoNmfpzHoPnP" int2:id="SyvkASTV">
      <int2:state int2:type="AugLoop_Text_Critique" int2:value="Rejected"/>
    </int2:textHash>
    <int2:textHash int2:hashCode="VI3VJfmlYA7Yp9" int2:id="ln7i5Zp0">
      <int2:state int2:type="AugLoop_Text_Critique" int2:value="Rejected"/>
    </int2:textHash>
    <int2:textHash int2:hashCode="BooErGsql9vP3a" int2:id="yNi16x3n">
      <int2:state int2:type="AugLoop_Text_Critique" int2:value="Rejected"/>
    </int2:textHash>
    <int2:textHash int2:hashCode="14IhXgR3Wth6gw" int2:id="2ZbqZXGU">
      <int2:state int2:type="AugLoop_Text_Critique" int2:value="Rejected"/>
    </int2:textHash>
    <int2:textHash int2:hashCode="kg4RY1OZR2wST3" int2:id="jBxbWWVG">
      <int2:state int2:type="AugLoop_Text_Critique" int2:value="Rejected"/>
    </int2:textHash>
    <int2:textHash int2:hashCode="OkTtCKZttPM/Z/" int2:id="DFosPiVH">
      <int2:state int2:type="AugLoop_Text_Critique" int2:value="Rejected"/>
    </int2:textHash>
    <int2:textHash int2:hashCode="jypqgx5teldT2M" int2:id="pJoIH4yP">
      <int2:state int2:type="AugLoop_Text_Critique" int2:value="Rejected"/>
    </int2:textHash>
    <int2:textHash int2:hashCode="lMuOOjWiCJFrAo" int2:id="yXIIRBUP">
      <int2:state int2:type="AugLoop_Text_Critique" int2:value="Rejected"/>
    </int2:textHash>
    <int2:textHash int2:hashCode="hYvntEc6UpVVgZ" int2:id="eyJC0MNl">
      <int2:state int2:type="AugLoop_Text_Critique" int2:value="Rejected"/>
    </int2:textHash>
    <int2:textHash int2:hashCode="T49gisSq/L5Pq4" int2:id="zOeSj9t5">
      <int2:state int2:type="AugLoop_Text_Critique" int2:value="Rejected"/>
    </int2:textHash>
    <int2:textHash int2:hashCode="mZo0GdmVnTw5sR" int2:id="MnCFLueL">
      <int2:state int2:type="AugLoop_Text_Critique" int2:value="Rejected"/>
    </int2:textHash>
    <int2:textHash int2:hashCode="WjkFF6dvnP3kfR" int2:id="IiJJVlvL">
      <int2:state int2:type="AugLoop_Text_Critique" int2:value="Rejected"/>
    </int2:textHash>
    <int2:textHash int2:hashCode="9nV17hSp0Wa3hJ" int2:id="RFY39Mhd">
      <int2:state int2:type="AugLoop_Text_Critique" int2:value="Rejected"/>
    </int2:textHash>
    <int2:textHash int2:hashCode="pl4dOEXPOxCgGT" int2:id="DBnJJI5p">
      <int2:state int2:type="AugLoop_Text_Critique" int2:value="Rejected"/>
    </int2:textHash>
    <int2:textHash int2:hashCode="RHH3Sg/1hKhlQU" int2:id="BqwBOggv">
      <int2:state int2:type="AugLoop_Text_Critique" int2:value="Rejected"/>
    </int2:textHash>
    <int2:textHash int2:hashCode="jVch5PkvWWdYzD" int2:id="TkINOQq2">
      <int2:state int2:type="AugLoop_Text_Critique" int2:value="Rejected"/>
    </int2:textHash>
    <int2:textHash int2:hashCode="FglrQyHcgaFAl7" int2:id="qSmwPBwK">
      <int2:state int2:type="AugLoop_Text_Critique" int2:value="Rejected"/>
    </int2:textHash>
    <int2:textHash int2:hashCode="edQaR+j+xVhWpq" int2:id="300ueILN">
      <int2:state int2:type="AugLoop_Text_Critique" int2:value="Rejected"/>
    </int2:textHash>
    <int2:textHash int2:hashCode="A1KorMlJx98h/s" int2:id="E37GegTh">
      <int2:state int2:type="AugLoop_Text_Critique" int2:value="Rejected"/>
    </int2:textHash>
    <int2:textHash int2:hashCode="OOUuQlpXLw6Bk7" int2:id="EtiQ2z7H">
      <int2:state int2:type="AugLoop_Text_Critique" int2:value="Rejected"/>
    </int2:textHash>
    <int2:textHash int2:hashCode="N/534C6bUVzGXs" int2:id="RKI1TfVf">
      <int2:state int2:type="AugLoop_Text_Critique" int2:value="Rejected"/>
    </int2:textHash>
    <int2:textHash int2:hashCode="2wjzQHThzxggIy" int2:id="UcRgN6gi">
      <int2:state int2:type="AugLoop_Text_Critique" int2:value="Rejected"/>
    </int2:textHash>
    <int2:bookmark int2:bookmarkName="_Int_unIPXi0Z" int2:invalidationBookmarkName="" int2:hashCode="0hWnEwV/jBDlD+" int2:id="dnZ09mAj">
      <int2:state int2:type="AugLoop_Text_Critique" int2:value="Rejected"/>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64">
    <w:nsid w:val="474fbe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163c3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2af4a6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4af827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4ab1d0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4077d6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311090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37a7cf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1e5077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42e336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41e59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7f7f4f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10db81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33cd90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3ffcab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7fabe4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56afe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455548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36cf78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8ac57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1fc01d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7d414a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7f03ad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1eb1ce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6fa9d3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67082a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511d51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26c89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b9b0a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2cd89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379851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57568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7bc60d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284bc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2a21b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270c3a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64a422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42c333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6c8447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4EEAD3"/>
    <w:multiLevelType w:val="hybridMultilevel"/>
    <w:tmpl w:val="BB1A6F9A"/>
    <w:lvl w:ilvl="0" w:tplc="FF10BE24">
      <w:start w:val="3"/>
      <w:numFmt w:val="decimal"/>
      <w:lvlText w:val="%1."/>
      <w:lvlJc w:val="left"/>
      <w:pPr>
        <w:ind w:left="360" w:hanging="360"/>
      </w:pPr>
    </w:lvl>
    <w:lvl w:ilvl="1" w:tplc="F0D849D8">
      <w:start w:val="1"/>
      <w:numFmt w:val="lowerLetter"/>
      <w:lvlText w:val="%2."/>
      <w:lvlJc w:val="left"/>
      <w:pPr>
        <w:ind w:left="1440" w:hanging="360"/>
      </w:pPr>
    </w:lvl>
    <w:lvl w:ilvl="2" w:tplc="5DE23908">
      <w:start w:val="1"/>
      <w:numFmt w:val="lowerRoman"/>
      <w:lvlText w:val="%3."/>
      <w:lvlJc w:val="right"/>
      <w:pPr>
        <w:ind w:left="2160" w:hanging="180"/>
      </w:pPr>
    </w:lvl>
    <w:lvl w:ilvl="3" w:tplc="40127EC2">
      <w:start w:val="1"/>
      <w:numFmt w:val="decimal"/>
      <w:lvlText w:val="%4."/>
      <w:lvlJc w:val="left"/>
      <w:pPr>
        <w:ind w:left="2880" w:hanging="360"/>
      </w:pPr>
    </w:lvl>
    <w:lvl w:ilvl="4" w:tplc="61E4C1C6">
      <w:start w:val="1"/>
      <w:numFmt w:val="lowerLetter"/>
      <w:lvlText w:val="%5."/>
      <w:lvlJc w:val="left"/>
      <w:pPr>
        <w:ind w:left="3600" w:hanging="360"/>
      </w:pPr>
    </w:lvl>
    <w:lvl w:ilvl="5" w:tplc="622EE5FA">
      <w:start w:val="1"/>
      <w:numFmt w:val="lowerRoman"/>
      <w:lvlText w:val="%6."/>
      <w:lvlJc w:val="right"/>
      <w:pPr>
        <w:ind w:left="4320" w:hanging="180"/>
      </w:pPr>
    </w:lvl>
    <w:lvl w:ilvl="6" w:tplc="362A5DD2">
      <w:start w:val="1"/>
      <w:numFmt w:val="decimal"/>
      <w:lvlText w:val="%7."/>
      <w:lvlJc w:val="left"/>
      <w:pPr>
        <w:ind w:left="5040" w:hanging="360"/>
      </w:pPr>
    </w:lvl>
    <w:lvl w:ilvl="7" w:tplc="CB14393C">
      <w:start w:val="1"/>
      <w:numFmt w:val="lowerLetter"/>
      <w:lvlText w:val="%8."/>
      <w:lvlJc w:val="left"/>
      <w:pPr>
        <w:ind w:left="5760" w:hanging="360"/>
      </w:pPr>
    </w:lvl>
    <w:lvl w:ilvl="8" w:tplc="01F8EF10">
      <w:start w:val="1"/>
      <w:numFmt w:val="lowerRoman"/>
      <w:lvlText w:val="%9."/>
      <w:lvlJc w:val="right"/>
      <w:pPr>
        <w:ind w:left="6480" w:hanging="180"/>
      </w:pPr>
    </w:lvl>
  </w:abstractNum>
  <w:abstractNum w:abstractNumId="1" w15:restartNumberingAfterBreak="0">
    <w:nsid w:val="035D3DA6"/>
    <w:multiLevelType w:val="hybridMultilevel"/>
    <w:tmpl w:val="1040B23C"/>
    <w:lvl w:ilvl="0" w:tplc="5EFECC22">
      <w:start w:val="2"/>
      <w:numFmt w:val="decimal"/>
      <w:lvlText w:val="%1."/>
      <w:lvlJc w:val="left"/>
      <w:pPr>
        <w:ind w:left="360" w:hanging="360"/>
      </w:pPr>
    </w:lvl>
    <w:lvl w:ilvl="1" w:tplc="D2F0F302">
      <w:start w:val="1"/>
      <w:numFmt w:val="lowerLetter"/>
      <w:lvlText w:val="%2."/>
      <w:lvlJc w:val="left"/>
      <w:pPr>
        <w:ind w:left="1440" w:hanging="360"/>
      </w:pPr>
    </w:lvl>
    <w:lvl w:ilvl="2" w:tplc="32CC400C">
      <w:start w:val="1"/>
      <w:numFmt w:val="lowerRoman"/>
      <w:lvlText w:val="%3."/>
      <w:lvlJc w:val="right"/>
      <w:pPr>
        <w:ind w:left="2160" w:hanging="180"/>
      </w:pPr>
    </w:lvl>
    <w:lvl w:ilvl="3" w:tplc="99D86762">
      <w:start w:val="1"/>
      <w:numFmt w:val="decimal"/>
      <w:lvlText w:val="%4."/>
      <w:lvlJc w:val="left"/>
      <w:pPr>
        <w:ind w:left="2880" w:hanging="360"/>
      </w:pPr>
    </w:lvl>
    <w:lvl w:ilvl="4" w:tplc="911EB586">
      <w:start w:val="1"/>
      <w:numFmt w:val="lowerLetter"/>
      <w:lvlText w:val="%5."/>
      <w:lvlJc w:val="left"/>
      <w:pPr>
        <w:ind w:left="3600" w:hanging="360"/>
      </w:pPr>
    </w:lvl>
    <w:lvl w:ilvl="5" w:tplc="80F6E8AE">
      <w:start w:val="1"/>
      <w:numFmt w:val="lowerRoman"/>
      <w:lvlText w:val="%6."/>
      <w:lvlJc w:val="right"/>
      <w:pPr>
        <w:ind w:left="4320" w:hanging="180"/>
      </w:pPr>
    </w:lvl>
    <w:lvl w:ilvl="6" w:tplc="208E40F2">
      <w:start w:val="1"/>
      <w:numFmt w:val="decimal"/>
      <w:lvlText w:val="%7."/>
      <w:lvlJc w:val="left"/>
      <w:pPr>
        <w:ind w:left="5040" w:hanging="360"/>
      </w:pPr>
    </w:lvl>
    <w:lvl w:ilvl="7" w:tplc="F9003394">
      <w:start w:val="1"/>
      <w:numFmt w:val="lowerLetter"/>
      <w:lvlText w:val="%8."/>
      <w:lvlJc w:val="left"/>
      <w:pPr>
        <w:ind w:left="5760" w:hanging="360"/>
      </w:pPr>
    </w:lvl>
    <w:lvl w:ilvl="8" w:tplc="466C17B8">
      <w:start w:val="1"/>
      <w:numFmt w:val="lowerRoman"/>
      <w:lvlText w:val="%9."/>
      <w:lvlJc w:val="right"/>
      <w:pPr>
        <w:ind w:left="6480" w:hanging="180"/>
      </w:pPr>
    </w:lvl>
  </w:abstractNum>
  <w:abstractNum w:abstractNumId="2" w15:restartNumberingAfterBreak="0">
    <w:nsid w:val="09211874"/>
    <w:multiLevelType w:val="hybridMultilevel"/>
    <w:tmpl w:val="5C440DB0"/>
    <w:lvl w:ilvl="0" w:tplc="6D70C5FE">
      <w:start w:val="6"/>
      <w:numFmt w:val="decimal"/>
      <w:lvlText w:val="%1."/>
      <w:lvlJc w:val="left"/>
      <w:pPr>
        <w:ind w:left="360" w:hanging="360"/>
      </w:pPr>
    </w:lvl>
    <w:lvl w:ilvl="1" w:tplc="18A276D0">
      <w:start w:val="1"/>
      <w:numFmt w:val="lowerLetter"/>
      <w:lvlText w:val="%2."/>
      <w:lvlJc w:val="left"/>
      <w:pPr>
        <w:ind w:left="1440" w:hanging="360"/>
      </w:pPr>
    </w:lvl>
    <w:lvl w:ilvl="2" w:tplc="7A884194">
      <w:start w:val="1"/>
      <w:numFmt w:val="lowerRoman"/>
      <w:lvlText w:val="%3."/>
      <w:lvlJc w:val="right"/>
      <w:pPr>
        <w:ind w:left="2160" w:hanging="180"/>
      </w:pPr>
    </w:lvl>
    <w:lvl w:ilvl="3" w:tplc="44863426">
      <w:start w:val="1"/>
      <w:numFmt w:val="decimal"/>
      <w:lvlText w:val="%4."/>
      <w:lvlJc w:val="left"/>
      <w:pPr>
        <w:ind w:left="2880" w:hanging="360"/>
      </w:pPr>
    </w:lvl>
    <w:lvl w:ilvl="4" w:tplc="FF2272D4">
      <w:start w:val="1"/>
      <w:numFmt w:val="lowerLetter"/>
      <w:lvlText w:val="%5."/>
      <w:lvlJc w:val="left"/>
      <w:pPr>
        <w:ind w:left="3600" w:hanging="360"/>
      </w:pPr>
    </w:lvl>
    <w:lvl w:ilvl="5" w:tplc="89A60648">
      <w:start w:val="1"/>
      <w:numFmt w:val="lowerRoman"/>
      <w:lvlText w:val="%6."/>
      <w:lvlJc w:val="right"/>
      <w:pPr>
        <w:ind w:left="4320" w:hanging="180"/>
      </w:pPr>
    </w:lvl>
    <w:lvl w:ilvl="6" w:tplc="5FAEFB64">
      <w:start w:val="1"/>
      <w:numFmt w:val="decimal"/>
      <w:lvlText w:val="%7."/>
      <w:lvlJc w:val="left"/>
      <w:pPr>
        <w:ind w:left="5040" w:hanging="360"/>
      </w:pPr>
    </w:lvl>
    <w:lvl w:ilvl="7" w:tplc="CD642270">
      <w:start w:val="1"/>
      <w:numFmt w:val="lowerLetter"/>
      <w:lvlText w:val="%8."/>
      <w:lvlJc w:val="left"/>
      <w:pPr>
        <w:ind w:left="5760" w:hanging="360"/>
      </w:pPr>
    </w:lvl>
    <w:lvl w:ilvl="8" w:tplc="6E60DECC">
      <w:start w:val="1"/>
      <w:numFmt w:val="lowerRoman"/>
      <w:lvlText w:val="%9."/>
      <w:lvlJc w:val="right"/>
      <w:pPr>
        <w:ind w:left="6480" w:hanging="180"/>
      </w:pPr>
    </w:lvl>
  </w:abstractNum>
  <w:abstractNum w:abstractNumId="3" w15:restartNumberingAfterBreak="0">
    <w:nsid w:val="09C7AFFA"/>
    <w:multiLevelType w:val="hybridMultilevel"/>
    <w:tmpl w:val="8C982EAE"/>
    <w:lvl w:ilvl="0" w:tplc="198676AC">
      <w:start w:val="1"/>
      <w:numFmt w:val="decimal"/>
      <w:lvlText w:val="%1."/>
      <w:lvlJc w:val="left"/>
      <w:pPr>
        <w:ind w:left="720" w:hanging="360"/>
      </w:pPr>
    </w:lvl>
    <w:lvl w:ilvl="1" w:tplc="019AE5DC">
      <w:start w:val="4"/>
      <w:numFmt w:val="lowerLetter"/>
      <w:lvlText w:val="%2."/>
      <w:lvlJc w:val="left"/>
      <w:pPr>
        <w:ind w:left="1080" w:hanging="360"/>
      </w:pPr>
    </w:lvl>
    <w:lvl w:ilvl="2" w:tplc="CE948E54">
      <w:start w:val="1"/>
      <w:numFmt w:val="lowerRoman"/>
      <w:lvlText w:val="%3."/>
      <w:lvlJc w:val="right"/>
      <w:pPr>
        <w:ind w:left="2160" w:hanging="180"/>
      </w:pPr>
    </w:lvl>
    <w:lvl w:ilvl="3" w:tplc="A7560424">
      <w:start w:val="1"/>
      <w:numFmt w:val="decimal"/>
      <w:lvlText w:val="%4."/>
      <w:lvlJc w:val="left"/>
      <w:pPr>
        <w:ind w:left="2880" w:hanging="360"/>
      </w:pPr>
    </w:lvl>
    <w:lvl w:ilvl="4" w:tplc="318AE030">
      <w:start w:val="1"/>
      <w:numFmt w:val="lowerLetter"/>
      <w:lvlText w:val="%5."/>
      <w:lvlJc w:val="left"/>
      <w:pPr>
        <w:ind w:left="3600" w:hanging="360"/>
      </w:pPr>
    </w:lvl>
    <w:lvl w:ilvl="5" w:tplc="3AEE35B2">
      <w:start w:val="1"/>
      <w:numFmt w:val="lowerRoman"/>
      <w:lvlText w:val="%6."/>
      <w:lvlJc w:val="right"/>
      <w:pPr>
        <w:ind w:left="4320" w:hanging="180"/>
      </w:pPr>
    </w:lvl>
    <w:lvl w:ilvl="6" w:tplc="429CEC26">
      <w:start w:val="1"/>
      <w:numFmt w:val="decimal"/>
      <w:lvlText w:val="%7."/>
      <w:lvlJc w:val="left"/>
      <w:pPr>
        <w:ind w:left="5040" w:hanging="360"/>
      </w:pPr>
    </w:lvl>
    <w:lvl w:ilvl="7" w:tplc="2688AD16">
      <w:start w:val="1"/>
      <w:numFmt w:val="lowerLetter"/>
      <w:lvlText w:val="%8."/>
      <w:lvlJc w:val="left"/>
      <w:pPr>
        <w:ind w:left="5760" w:hanging="360"/>
      </w:pPr>
    </w:lvl>
    <w:lvl w:ilvl="8" w:tplc="CD20EC26">
      <w:start w:val="1"/>
      <w:numFmt w:val="lowerRoman"/>
      <w:lvlText w:val="%9."/>
      <w:lvlJc w:val="right"/>
      <w:pPr>
        <w:ind w:left="6480" w:hanging="180"/>
      </w:pPr>
    </w:lvl>
  </w:abstractNum>
  <w:abstractNum w:abstractNumId="4" w15:restartNumberingAfterBreak="0">
    <w:nsid w:val="0BF3E909"/>
    <w:multiLevelType w:val="hybridMultilevel"/>
    <w:tmpl w:val="D3D894A6"/>
    <w:lvl w:ilvl="0" w:tplc="197894FC">
      <w:start w:val="1"/>
      <w:numFmt w:val="decimal"/>
      <w:lvlText w:val="%1."/>
      <w:lvlJc w:val="left"/>
      <w:pPr>
        <w:ind w:left="360" w:hanging="360"/>
      </w:pPr>
    </w:lvl>
    <w:lvl w:ilvl="1" w:tplc="268E6C96">
      <w:start w:val="1"/>
      <w:numFmt w:val="lowerLetter"/>
      <w:lvlText w:val="%2."/>
      <w:lvlJc w:val="left"/>
      <w:pPr>
        <w:ind w:left="1440" w:hanging="360"/>
      </w:pPr>
    </w:lvl>
    <w:lvl w:ilvl="2" w:tplc="22E28912">
      <w:start w:val="1"/>
      <w:numFmt w:val="lowerRoman"/>
      <w:lvlText w:val="%3."/>
      <w:lvlJc w:val="right"/>
      <w:pPr>
        <w:ind w:left="2160" w:hanging="180"/>
      </w:pPr>
    </w:lvl>
    <w:lvl w:ilvl="3" w:tplc="12ACAE42">
      <w:start w:val="1"/>
      <w:numFmt w:val="decimal"/>
      <w:lvlText w:val="%4."/>
      <w:lvlJc w:val="left"/>
      <w:pPr>
        <w:ind w:left="2880" w:hanging="360"/>
      </w:pPr>
    </w:lvl>
    <w:lvl w:ilvl="4" w:tplc="A836D45E">
      <w:start w:val="1"/>
      <w:numFmt w:val="lowerLetter"/>
      <w:lvlText w:val="%5."/>
      <w:lvlJc w:val="left"/>
      <w:pPr>
        <w:ind w:left="3600" w:hanging="360"/>
      </w:pPr>
    </w:lvl>
    <w:lvl w:ilvl="5" w:tplc="C7F80612">
      <w:start w:val="1"/>
      <w:numFmt w:val="lowerRoman"/>
      <w:lvlText w:val="%6."/>
      <w:lvlJc w:val="right"/>
      <w:pPr>
        <w:ind w:left="4320" w:hanging="180"/>
      </w:pPr>
    </w:lvl>
    <w:lvl w:ilvl="6" w:tplc="5CF0B65A">
      <w:start w:val="1"/>
      <w:numFmt w:val="decimal"/>
      <w:lvlText w:val="%7."/>
      <w:lvlJc w:val="left"/>
      <w:pPr>
        <w:ind w:left="5040" w:hanging="360"/>
      </w:pPr>
    </w:lvl>
    <w:lvl w:ilvl="7" w:tplc="5374070C">
      <w:start w:val="1"/>
      <w:numFmt w:val="lowerLetter"/>
      <w:lvlText w:val="%8."/>
      <w:lvlJc w:val="left"/>
      <w:pPr>
        <w:ind w:left="5760" w:hanging="360"/>
      </w:pPr>
    </w:lvl>
    <w:lvl w:ilvl="8" w:tplc="935C951A">
      <w:start w:val="1"/>
      <w:numFmt w:val="lowerRoman"/>
      <w:lvlText w:val="%9."/>
      <w:lvlJc w:val="right"/>
      <w:pPr>
        <w:ind w:left="6480" w:hanging="180"/>
      </w:pPr>
    </w:lvl>
  </w:abstractNum>
  <w:abstractNum w:abstractNumId="5" w15:restartNumberingAfterBreak="0">
    <w:nsid w:val="0C22EB29"/>
    <w:multiLevelType w:val="hybridMultilevel"/>
    <w:tmpl w:val="777A1BA0"/>
    <w:lvl w:ilvl="0" w:tplc="3708AE84">
      <w:start w:val="10"/>
      <w:numFmt w:val="decimal"/>
      <w:lvlText w:val="%1."/>
      <w:lvlJc w:val="left"/>
      <w:pPr>
        <w:ind w:left="720" w:hanging="360"/>
      </w:pPr>
    </w:lvl>
    <w:lvl w:ilvl="1" w:tplc="B2CCC43E">
      <w:start w:val="1"/>
      <w:numFmt w:val="lowerLetter"/>
      <w:lvlText w:val="%2."/>
      <w:lvlJc w:val="left"/>
      <w:pPr>
        <w:ind w:left="1440" w:hanging="360"/>
      </w:pPr>
    </w:lvl>
    <w:lvl w:ilvl="2" w:tplc="10560DB4">
      <w:start w:val="1"/>
      <w:numFmt w:val="lowerRoman"/>
      <w:lvlText w:val="%3."/>
      <w:lvlJc w:val="right"/>
      <w:pPr>
        <w:ind w:left="2160" w:hanging="180"/>
      </w:pPr>
    </w:lvl>
    <w:lvl w:ilvl="3" w:tplc="02421748">
      <w:start w:val="1"/>
      <w:numFmt w:val="decimal"/>
      <w:lvlText w:val="%4."/>
      <w:lvlJc w:val="left"/>
      <w:pPr>
        <w:ind w:left="2880" w:hanging="360"/>
      </w:pPr>
    </w:lvl>
    <w:lvl w:ilvl="4" w:tplc="830852F6">
      <w:start w:val="1"/>
      <w:numFmt w:val="lowerLetter"/>
      <w:lvlText w:val="%5."/>
      <w:lvlJc w:val="left"/>
      <w:pPr>
        <w:ind w:left="3600" w:hanging="360"/>
      </w:pPr>
    </w:lvl>
    <w:lvl w:ilvl="5" w:tplc="3D540AC2">
      <w:start w:val="1"/>
      <w:numFmt w:val="lowerRoman"/>
      <w:lvlText w:val="%6."/>
      <w:lvlJc w:val="right"/>
      <w:pPr>
        <w:ind w:left="4320" w:hanging="180"/>
      </w:pPr>
    </w:lvl>
    <w:lvl w:ilvl="6" w:tplc="EE64F3E4">
      <w:start w:val="1"/>
      <w:numFmt w:val="decimal"/>
      <w:lvlText w:val="%7."/>
      <w:lvlJc w:val="left"/>
      <w:pPr>
        <w:ind w:left="5040" w:hanging="360"/>
      </w:pPr>
    </w:lvl>
    <w:lvl w:ilvl="7" w:tplc="082CF42A">
      <w:start w:val="1"/>
      <w:numFmt w:val="lowerLetter"/>
      <w:lvlText w:val="%8."/>
      <w:lvlJc w:val="left"/>
      <w:pPr>
        <w:ind w:left="5760" w:hanging="360"/>
      </w:pPr>
    </w:lvl>
    <w:lvl w:ilvl="8" w:tplc="B9709570">
      <w:start w:val="1"/>
      <w:numFmt w:val="lowerRoman"/>
      <w:lvlText w:val="%9."/>
      <w:lvlJc w:val="right"/>
      <w:pPr>
        <w:ind w:left="6480" w:hanging="180"/>
      </w:pPr>
    </w:lvl>
  </w:abstractNum>
  <w:abstractNum w:abstractNumId="6" w15:restartNumberingAfterBreak="0">
    <w:nsid w:val="0DCD95B6"/>
    <w:multiLevelType w:val="hybridMultilevel"/>
    <w:tmpl w:val="59AEC662"/>
    <w:lvl w:ilvl="0" w:tplc="1FDCAC10">
      <w:start w:val="3"/>
      <w:numFmt w:val="decimal"/>
      <w:lvlText w:val="%1."/>
      <w:lvlJc w:val="left"/>
      <w:pPr>
        <w:ind w:left="360" w:hanging="360"/>
      </w:pPr>
    </w:lvl>
    <w:lvl w:ilvl="1" w:tplc="83E0B1E8">
      <w:start w:val="1"/>
      <w:numFmt w:val="lowerLetter"/>
      <w:lvlText w:val="%2."/>
      <w:lvlJc w:val="left"/>
      <w:pPr>
        <w:ind w:left="1440" w:hanging="360"/>
      </w:pPr>
    </w:lvl>
    <w:lvl w:ilvl="2" w:tplc="9A5E7ED8">
      <w:start w:val="1"/>
      <w:numFmt w:val="lowerRoman"/>
      <w:lvlText w:val="%3."/>
      <w:lvlJc w:val="right"/>
      <w:pPr>
        <w:ind w:left="2160" w:hanging="180"/>
      </w:pPr>
    </w:lvl>
    <w:lvl w:ilvl="3" w:tplc="BB6A8692">
      <w:start w:val="1"/>
      <w:numFmt w:val="decimal"/>
      <w:lvlText w:val="%4."/>
      <w:lvlJc w:val="left"/>
      <w:pPr>
        <w:ind w:left="2880" w:hanging="360"/>
      </w:pPr>
    </w:lvl>
    <w:lvl w:ilvl="4" w:tplc="FA5C58FA">
      <w:start w:val="1"/>
      <w:numFmt w:val="lowerLetter"/>
      <w:lvlText w:val="%5."/>
      <w:lvlJc w:val="left"/>
      <w:pPr>
        <w:ind w:left="3600" w:hanging="360"/>
      </w:pPr>
    </w:lvl>
    <w:lvl w:ilvl="5" w:tplc="01CC490A">
      <w:start w:val="1"/>
      <w:numFmt w:val="lowerRoman"/>
      <w:lvlText w:val="%6."/>
      <w:lvlJc w:val="right"/>
      <w:pPr>
        <w:ind w:left="4320" w:hanging="180"/>
      </w:pPr>
    </w:lvl>
    <w:lvl w:ilvl="6" w:tplc="81A88B26">
      <w:start w:val="1"/>
      <w:numFmt w:val="decimal"/>
      <w:lvlText w:val="%7."/>
      <w:lvlJc w:val="left"/>
      <w:pPr>
        <w:ind w:left="5040" w:hanging="360"/>
      </w:pPr>
    </w:lvl>
    <w:lvl w:ilvl="7" w:tplc="AAC6185E">
      <w:start w:val="1"/>
      <w:numFmt w:val="lowerLetter"/>
      <w:lvlText w:val="%8."/>
      <w:lvlJc w:val="left"/>
      <w:pPr>
        <w:ind w:left="5760" w:hanging="360"/>
      </w:pPr>
    </w:lvl>
    <w:lvl w:ilvl="8" w:tplc="0FB866CC">
      <w:start w:val="1"/>
      <w:numFmt w:val="lowerRoman"/>
      <w:lvlText w:val="%9."/>
      <w:lvlJc w:val="right"/>
      <w:pPr>
        <w:ind w:left="6480" w:hanging="180"/>
      </w:pPr>
    </w:lvl>
  </w:abstractNum>
  <w:abstractNum w:abstractNumId="7" w15:restartNumberingAfterBreak="0">
    <w:nsid w:val="0DD1EA09"/>
    <w:multiLevelType w:val="hybridMultilevel"/>
    <w:tmpl w:val="D208F1F2"/>
    <w:lvl w:ilvl="0" w:tplc="7B804D12">
      <w:start w:val="7"/>
      <w:numFmt w:val="decimal"/>
      <w:lvlText w:val="%1."/>
      <w:lvlJc w:val="left"/>
      <w:pPr>
        <w:ind w:left="720" w:hanging="360"/>
      </w:pPr>
    </w:lvl>
    <w:lvl w:ilvl="1" w:tplc="400214CC">
      <w:start w:val="1"/>
      <w:numFmt w:val="lowerLetter"/>
      <w:lvlText w:val="%2."/>
      <w:lvlJc w:val="left"/>
      <w:pPr>
        <w:ind w:left="1440" w:hanging="360"/>
      </w:pPr>
    </w:lvl>
    <w:lvl w:ilvl="2" w:tplc="139CCE96">
      <w:start w:val="1"/>
      <w:numFmt w:val="lowerRoman"/>
      <w:lvlText w:val="%3."/>
      <w:lvlJc w:val="right"/>
      <w:pPr>
        <w:ind w:left="2160" w:hanging="180"/>
      </w:pPr>
    </w:lvl>
    <w:lvl w:ilvl="3" w:tplc="055AAF32">
      <w:start w:val="1"/>
      <w:numFmt w:val="decimal"/>
      <w:lvlText w:val="%4."/>
      <w:lvlJc w:val="left"/>
      <w:pPr>
        <w:ind w:left="2880" w:hanging="360"/>
      </w:pPr>
    </w:lvl>
    <w:lvl w:ilvl="4" w:tplc="B96038C2">
      <w:start w:val="1"/>
      <w:numFmt w:val="lowerLetter"/>
      <w:lvlText w:val="%5."/>
      <w:lvlJc w:val="left"/>
      <w:pPr>
        <w:ind w:left="3600" w:hanging="360"/>
      </w:pPr>
    </w:lvl>
    <w:lvl w:ilvl="5" w:tplc="B6AC5AC8">
      <w:start w:val="1"/>
      <w:numFmt w:val="lowerRoman"/>
      <w:lvlText w:val="%6."/>
      <w:lvlJc w:val="right"/>
      <w:pPr>
        <w:ind w:left="4320" w:hanging="180"/>
      </w:pPr>
    </w:lvl>
    <w:lvl w:ilvl="6" w:tplc="1E6EEC36">
      <w:start w:val="1"/>
      <w:numFmt w:val="decimal"/>
      <w:lvlText w:val="%7."/>
      <w:lvlJc w:val="left"/>
      <w:pPr>
        <w:ind w:left="5040" w:hanging="360"/>
      </w:pPr>
    </w:lvl>
    <w:lvl w:ilvl="7" w:tplc="66C29F66">
      <w:start w:val="1"/>
      <w:numFmt w:val="lowerLetter"/>
      <w:lvlText w:val="%8."/>
      <w:lvlJc w:val="left"/>
      <w:pPr>
        <w:ind w:left="5760" w:hanging="360"/>
      </w:pPr>
    </w:lvl>
    <w:lvl w:ilvl="8" w:tplc="A978E632">
      <w:start w:val="1"/>
      <w:numFmt w:val="lowerRoman"/>
      <w:lvlText w:val="%9."/>
      <w:lvlJc w:val="right"/>
      <w:pPr>
        <w:ind w:left="6480" w:hanging="180"/>
      </w:pPr>
    </w:lvl>
  </w:abstractNum>
  <w:abstractNum w:abstractNumId="8" w15:restartNumberingAfterBreak="0">
    <w:nsid w:val="0E113F79"/>
    <w:multiLevelType w:val="hybridMultilevel"/>
    <w:tmpl w:val="884EB052"/>
    <w:lvl w:ilvl="0" w:tplc="A7CCD1F0">
      <w:start w:val="1"/>
      <w:numFmt w:val="decimal"/>
      <w:lvlText w:val="%1."/>
      <w:lvlJc w:val="left"/>
      <w:pPr>
        <w:ind w:left="720" w:hanging="360"/>
      </w:pPr>
    </w:lvl>
    <w:lvl w:ilvl="1" w:tplc="7AE668DA">
      <w:start w:val="1"/>
      <w:numFmt w:val="lowerLetter"/>
      <w:lvlText w:val="%2."/>
      <w:lvlJc w:val="left"/>
      <w:pPr>
        <w:ind w:left="1440" w:hanging="360"/>
      </w:pPr>
    </w:lvl>
    <w:lvl w:ilvl="2" w:tplc="0FF8DECA">
      <w:start w:val="1"/>
      <w:numFmt w:val="lowerRoman"/>
      <w:lvlText w:val="%3."/>
      <w:lvlJc w:val="right"/>
      <w:pPr>
        <w:ind w:left="2160" w:hanging="180"/>
      </w:pPr>
    </w:lvl>
    <w:lvl w:ilvl="3" w:tplc="AD38D0D4">
      <w:start w:val="1"/>
      <w:numFmt w:val="decimal"/>
      <w:lvlText w:val="%4."/>
      <w:lvlJc w:val="left"/>
      <w:pPr>
        <w:ind w:left="2880" w:hanging="360"/>
      </w:pPr>
    </w:lvl>
    <w:lvl w:ilvl="4" w:tplc="06A43224">
      <w:start w:val="1"/>
      <w:numFmt w:val="lowerLetter"/>
      <w:lvlText w:val="%5."/>
      <w:lvlJc w:val="left"/>
      <w:pPr>
        <w:ind w:left="3600" w:hanging="360"/>
      </w:pPr>
    </w:lvl>
    <w:lvl w:ilvl="5" w:tplc="0EE26A04">
      <w:start w:val="1"/>
      <w:numFmt w:val="lowerRoman"/>
      <w:lvlText w:val="%6."/>
      <w:lvlJc w:val="right"/>
      <w:pPr>
        <w:ind w:left="4320" w:hanging="180"/>
      </w:pPr>
    </w:lvl>
    <w:lvl w:ilvl="6" w:tplc="B94C2CA2">
      <w:start w:val="1"/>
      <w:numFmt w:val="decimal"/>
      <w:lvlText w:val="%7."/>
      <w:lvlJc w:val="left"/>
      <w:pPr>
        <w:ind w:left="5040" w:hanging="360"/>
      </w:pPr>
    </w:lvl>
    <w:lvl w:ilvl="7" w:tplc="C64AB460">
      <w:start w:val="1"/>
      <w:numFmt w:val="lowerLetter"/>
      <w:lvlText w:val="%8."/>
      <w:lvlJc w:val="left"/>
      <w:pPr>
        <w:ind w:left="5760" w:hanging="360"/>
      </w:pPr>
    </w:lvl>
    <w:lvl w:ilvl="8" w:tplc="4A0883B6">
      <w:start w:val="1"/>
      <w:numFmt w:val="lowerRoman"/>
      <w:lvlText w:val="%9."/>
      <w:lvlJc w:val="right"/>
      <w:pPr>
        <w:ind w:left="6480" w:hanging="180"/>
      </w:pPr>
    </w:lvl>
  </w:abstractNum>
  <w:abstractNum w:abstractNumId="9" w15:restartNumberingAfterBreak="0">
    <w:nsid w:val="0E15F613"/>
    <w:multiLevelType w:val="hybridMultilevel"/>
    <w:tmpl w:val="D9E827E8"/>
    <w:lvl w:ilvl="0" w:tplc="557CD4A8">
      <w:start w:val="3"/>
      <w:numFmt w:val="decimal"/>
      <w:lvlText w:val="%1."/>
      <w:lvlJc w:val="left"/>
      <w:pPr>
        <w:ind w:left="720" w:hanging="360"/>
      </w:pPr>
    </w:lvl>
    <w:lvl w:ilvl="1" w:tplc="DA14BD00">
      <w:start w:val="1"/>
      <w:numFmt w:val="lowerLetter"/>
      <w:lvlText w:val="%2."/>
      <w:lvlJc w:val="left"/>
      <w:pPr>
        <w:ind w:left="1440" w:hanging="360"/>
      </w:pPr>
    </w:lvl>
    <w:lvl w:ilvl="2" w:tplc="5B2C41CA">
      <w:start w:val="1"/>
      <w:numFmt w:val="lowerRoman"/>
      <w:lvlText w:val="%3."/>
      <w:lvlJc w:val="right"/>
      <w:pPr>
        <w:ind w:left="2160" w:hanging="180"/>
      </w:pPr>
    </w:lvl>
    <w:lvl w:ilvl="3" w:tplc="5712BD32">
      <w:start w:val="1"/>
      <w:numFmt w:val="decimal"/>
      <w:lvlText w:val="%4."/>
      <w:lvlJc w:val="left"/>
      <w:pPr>
        <w:ind w:left="2880" w:hanging="360"/>
      </w:pPr>
    </w:lvl>
    <w:lvl w:ilvl="4" w:tplc="B3266D5A">
      <w:start w:val="1"/>
      <w:numFmt w:val="lowerLetter"/>
      <w:lvlText w:val="%5."/>
      <w:lvlJc w:val="left"/>
      <w:pPr>
        <w:ind w:left="3600" w:hanging="360"/>
      </w:pPr>
    </w:lvl>
    <w:lvl w:ilvl="5" w:tplc="B756E788">
      <w:start w:val="1"/>
      <w:numFmt w:val="lowerRoman"/>
      <w:lvlText w:val="%6."/>
      <w:lvlJc w:val="right"/>
      <w:pPr>
        <w:ind w:left="4320" w:hanging="180"/>
      </w:pPr>
    </w:lvl>
    <w:lvl w:ilvl="6" w:tplc="0250FDA0">
      <w:start w:val="1"/>
      <w:numFmt w:val="decimal"/>
      <w:lvlText w:val="%7."/>
      <w:lvlJc w:val="left"/>
      <w:pPr>
        <w:ind w:left="5040" w:hanging="360"/>
      </w:pPr>
    </w:lvl>
    <w:lvl w:ilvl="7" w:tplc="9A84659A">
      <w:start w:val="1"/>
      <w:numFmt w:val="lowerLetter"/>
      <w:lvlText w:val="%8."/>
      <w:lvlJc w:val="left"/>
      <w:pPr>
        <w:ind w:left="5760" w:hanging="360"/>
      </w:pPr>
    </w:lvl>
    <w:lvl w:ilvl="8" w:tplc="2C503CE6">
      <w:start w:val="1"/>
      <w:numFmt w:val="lowerRoman"/>
      <w:lvlText w:val="%9."/>
      <w:lvlJc w:val="right"/>
      <w:pPr>
        <w:ind w:left="6480" w:hanging="180"/>
      </w:pPr>
    </w:lvl>
  </w:abstractNum>
  <w:abstractNum w:abstractNumId="10" w15:restartNumberingAfterBreak="0">
    <w:nsid w:val="0FB01340"/>
    <w:multiLevelType w:val="hybridMultilevel"/>
    <w:tmpl w:val="A0046BA6"/>
    <w:lvl w:ilvl="0" w:tplc="5F1AC6DC">
      <w:start w:val="3"/>
      <w:numFmt w:val="decimal"/>
      <w:lvlText w:val="%1."/>
      <w:lvlJc w:val="left"/>
      <w:pPr>
        <w:ind w:left="360" w:hanging="360"/>
      </w:pPr>
    </w:lvl>
    <w:lvl w:ilvl="1" w:tplc="82D814B0">
      <w:start w:val="1"/>
      <w:numFmt w:val="lowerLetter"/>
      <w:lvlText w:val="%2."/>
      <w:lvlJc w:val="left"/>
      <w:pPr>
        <w:ind w:left="1440" w:hanging="360"/>
      </w:pPr>
    </w:lvl>
    <w:lvl w:ilvl="2" w:tplc="07022454">
      <w:start w:val="1"/>
      <w:numFmt w:val="lowerRoman"/>
      <w:lvlText w:val="%3."/>
      <w:lvlJc w:val="right"/>
      <w:pPr>
        <w:ind w:left="2160" w:hanging="180"/>
      </w:pPr>
    </w:lvl>
    <w:lvl w:ilvl="3" w:tplc="FF806B72">
      <w:start w:val="1"/>
      <w:numFmt w:val="decimal"/>
      <w:lvlText w:val="%4."/>
      <w:lvlJc w:val="left"/>
      <w:pPr>
        <w:ind w:left="2880" w:hanging="360"/>
      </w:pPr>
    </w:lvl>
    <w:lvl w:ilvl="4" w:tplc="948E8EFA">
      <w:start w:val="1"/>
      <w:numFmt w:val="lowerLetter"/>
      <w:lvlText w:val="%5."/>
      <w:lvlJc w:val="left"/>
      <w:pPr>
        <w:ind w:left="3600" w:hanging="360"/>
      </w:pPr>
    </w:lvl>
    <w:lvl w:ilvl="5" w:tplc="B15EE48C">
      <w:start w:val="1"/>
      <w:numFmt w:val="lowerRoman"/>
      <w:lvlText w:val="%6."/>
      <w:lvlJc w:val="right"/>
      <w:pPr>
        <w:ind w:left="4320" w:hanging="180"/>
      </w:pPr>
    </w:lvl>
    <w:lvl w:ilvl="6" w:tplc="8CFC383A">
      <w:start w:val="1"/>
      <w:numFmt w:val="decimal"/>
      <w:lvlText w:val="%7."/>
      <w:lvlJc w:val="left"/>
      <w:pPr>
        <w:ind w:left="5040" w:hanging="360"/>
      </w:pPr>
    </w:lvl>
    <w:lvl w:ilvl="7" w:tplc="92E0011E">
      <w:start w:val="1"/>
      <w:numFmt w:val="lowerLetter"/>
      <w:lvlText w:val="%8."/>
      <w:lvlJc w:val="left"/>
      <w:pPr>
        <w:ind w:left="5760" w:hanging="360"/>
      </w:pPr>
    </w:lvl>
    <w:lvl w:ilvl="8" w:tplc="2D06CC62">
      <w:start w:val="1"/>
      <w:numFmt w:val="lowerRoman"/>
      <w:lvlText w:val="%9."/>
      <w:lvlJc w:val="right"/>
      <w:pPr>
        <w:ind w:left="6480" w:hanging="180"/>
      </w:pPr>
    </w:lvl>
  </w:abstractNum>
  <w:abstractNum w:abstractNumId="11" w15:restartNumberingAfterBreak="0">
    <w:nsid w:val="10B34E52"/>
    <w:multiLevelType w:val="hybridMultilevel"/>
    <w:tmpl w:val="F8C2CB0E"/>
    <w:lvl w:ilvl="0" w:tplc="95F8B850">
      <w:start w:val="1"/>
      <w:numFmt w:val="decimal"/>
      <w:lvlText w:val="%1."/>
      <w:lvlJc w:val="left"/>
      <w:pPr>
        <w:ind w:left="360" w:hanging="360"/>
      </w:pPr>
    </w:lvl>
    <w:lvl w:ilvl="1" w:tplc="4A66BAC8">
      <w:start w:val="1"/>
      <w:numFmt w:val="lowerLetter"/>
      <w:lvlText w:val="%2."/>
      <w:lvlJc w:val="left"/>
      <w:pPr>
        <w:ind w:left="1440" w:hanging="360"/>
      </w:pPr>
    </w:lvl>
    <w:lvl w:ilvl="2" w:tplc="2B70AEA4">
      <w:start w:val="1"/>
      <w:numFmt w:val="lowerRoman"/>
      <w:lvlText w:val="%3."/>
      <w:lvlJc w:val="right"/>
      <w:pPr>
        <w:ind w:left="2160" w:hanging="180"/>
      </w:pPr>
    </w:lvl>
    <w:lvl w:ilvl="3" w:tplc="741AAAB6">
      <w:start w:val="1"/>
      <w:numFmt w:val="decimal"/>
      <w:lvlText w:val="%4."/>
      <w:lvlJc w:val="left"/>
      <w:pPr>
        <w:ind w:left="2880" w:hanging="360"/>
      </w:pPr>
    </w:lvl>
    <w:lvl w:ilvl="4" w:tplc="84CAA314">
      <w:start w:val="1"/>
      <w:numFmt w:val="lowerLetter"/>
      <w:lvlText w:val="%5."/>
      <w:lvlJc w:val="left"/>
      <w:pPr>
        <w:ind w:left="3600" w:hanging="360"/>
      </w:pPr>
    </w:lvl>
    <w:lvl w:ilvl="5" w:tplc="A8B269EE">
      <w:start w:val="1"/>
      <w:numFmt w:val="lowerRoman"/>
      <w:lvlText w:val="%6."/>
      <w:lvlJc w:val="right"/>
      <w:pPr>
        <w:ind w:left="4320" w:hanging="180"/>
      </w:pPr>
    </w:lvl>
    <w:lvl w:ilvl="6" w:tplc="34D8D0AA">
      <w:start w:val="1"/>
      <w:numFmt w:val="decimal"/>
      <w:lvlText w:val="%7."/>
      <w:lvlJc w:val="left"/>
      <w:pPr>
        <w:ind w:left="5040" w:hanging="360"/>
      </w:pPr>
    </w:lvl>
    <w:lvl w:ilvl="7" w:tplc="BF02238A">
      <w:start w:val="1"/>
      <w:numFmt w:val="lowerLetter"/>
      <w:lvlText w:val="%8."/>
      <w:lvlJc w:val="left"/>
      <w:pPr>
        <w:ind w:left="5760" w:hanging="360"/>
      </w:pPr>
    </w:lvl>
    <w:lvl w:ilvl="8" w:tplc="A6CEA36A">
      <w:start w:val="1"/>
      <w:numFmt w:val="lowerRoman"/>
      <w:lvlText w:val="%9."/>
      <w:lvlJc w:val="right"/>
      <w:pPr>
        <w:ind w:left="6480" w:hanging="180"/>
      </w:pPr>
    </w:lvl>
  </w:abstractNum>
  <w:abstractNum w:abstractNumId="12" w15:restartNumberingAfterBreak="0">
    <w:nsid w:val="12C90E43"/>
    <w:multiLevelType w:val="hybridMultilevel"/>
    <w:tmpl w:val="0C00C6EE"/>
    <w:lvl w:ilvl="0" w:tplc="3656D20A">
      <w:start w:val="8"/>
      <w:numFmt w:val="decimal"/>
      <w:lvlText w:val="%1."/>
      <w:lvlJc w:val="left"/>
      <w:pPr>
        <w:ind w:left="360" w:hanging="360"/>
      </w:pPr>
    </w:lvl>
    <w:lvl w:ilvl="1" w:tplc="7226B6A2">
      <w:start w:val="1"/>
      <w:numFmt w:val="lowerLetter"/>
      <w:lvlText w:val="%2."/>
      <w:lvlJc w:val="left"/>
      <w:pPr>
        <w:ind w:left="1440" w:hanging="360"/>
      </w:pPr>
    </w:lvl>
    <w:lvl w:ilvl="2" w:tplc="D60E9568">
      <w:start w:val="1"/>
      <w:numFmt w:val="lowerRoman"/>
      <w:lvlText w:val="%3."/>
      <w:lvlJc w:val="right"/>
      <w:pPr>
        <w:ind w:left="2160" w:hanging="180"/>
      </w:pPr>
    </w:lvl>
    <w:lvl w:ilvl="3" w:tplc="27E00BEE">
      <w:start w:val="1"/>
      <w:numFmt w:val="decimal"/>
      <w:lvlText w:val="%4."/>
      <w:lvlJc w:val="left"/>
      <w:pPr>
        <w:ind w:left="2880" w:hanging="360"/>
      </w:pPr>
    </w:lvl>
    <w:lvl w:ilvl="4" w:tplc="E35C0530">
      <w:start w:val="1"/>
      <w:numFmt w:val="lowerLetter"/>
      <w:lvlText w:val="%5."/>
      <w:lvlJc w:val="left"/>
      <w:pPr>
        <w:ind w:left="3600" w:hanging="360"/>
      </w:pPr>
    </w:lvl>
    <w:lvl w:ilvl="5" w:tplc="5112A514">
      <w:start w:val="1"/>
      <w:numFmt w:val="lowerRoman"/>
      <w:lvlText w:val="%6."/>
      <w:lvlJc w:val="right"/>
      <w:pPr>
        <w:ind w:left="4320" w:hanging="180"/>
      </w:pPr>
    </w:lvl>
    <w:lvl w:ilvl="6" w:tplc="5C1C09DA">
      <w:start w:val="1"/>
      <w:numFmt w:val="decimal"/>
      <w:lvlText w:val="%7."/>
      <w:lvlJc w:val="left"/>
      <w:pPr>
        <w:ind w:left="5040" w:hanging="360"/>
      </w:pPr>
    </w:lvl>
    <w:lvl w:ilvl="7" w:tplc="32A2CA32">
      <w:start w:val="1"/>
      <w:numFmt w:val="lowerLetter"/>
      <w:lvlText w:val="%8."/>
      <w:lvlJc w:val="left"/>
      <w:pPr>
        <w:ind w:left="5760" w:hanging="360"/>
      </w:pPr>
    </w:lvl>
    <w:lvl w:ilvl="8" w:tplc="6A88400C">
      <w:start w:val="1"/>
      <w:numFmt w:val="lowerRoman"/>
      <w:lvlText w:val="%9."/>
      <w:lvlJc w:val="right"/>
      <w:pPr>
        <w:ind w:left="6480" w:hanging="180"/>
      </w:pPr>
    </w:lvl>
  </w:abstractNum>
  <w:abstractNum w:abstractNumId="13" w15:restartNumberingAfterBreak="0">
    <w:nsid w:val="131569E3"/>
    <w:multiLevelType w:val="hybridMultilevel"/>
    <w:tmpl w:val="A2BA4CA8"/>
    <w:lvl w:ilvl="0" w:tplc="47CE1DD4">
      <w:start w:val="1"/>
      <w:numFmt w:val="decimal"/>
      <w:lvlText w:val="%1."/>
      <w:lvlJc w:val="left"/>
      <w:pPr>
        <w:ind w:left="360" w:hanging="360"/>
      </w:pPr>
    </w:lvl>
    <w:lvl w:ilvl="1" w:tplc="BE94D07E">
      <w:start w:val="1"/>
      <w:numFmt w:val="lowerLetter"/>
      <w:lvlText w:val="%2."/>
      <w:lvlJc w:val="left"/>
      <w:pPr>
        <w:ind w:left="1440" w:hanging="360"/>
      </w:pPr>
    </w:lvl>
    <w:lvl w:ilvl="2" w:tplc="02802080">
      <w:start w:val="1"/>
      <w:numFmt w:val="lowerRoman"/>
      <w:lvlText w:val="%3."/>
      <w:lvlJc w:val="right"/>
      <w:pPr>
        <w:ind w:left="2160" w:hanging="180"/>
      </w:pPr>
    </w:lvl>
    <w:lvl w:ilvl="3" w:tplc="19A8A5F4">
      <w:start w:val="1"/>
      <w:numFmt w:val="decimal"/>
      <w:lvlText w:val="%4."/>
      <w:lvlJc w:val="left"/>
      <w:pPr>
        <w:ind w:left="2880" w:hanging="360"/>
      </w:pPr>
    </w:lvl>
    <w:lvl w:ilvl="4" w:tplc="09CC4620">
      <w:start w:val="1"/>
      <w:numFmt w:val="lowerLetter"/>
      <w:lvlText w:val="%5."/>
      <w:lvlJc w:val="left"/>
      <w:pPr>
        <w:ind w:left="3600" w:hanging="360"/>
      </w:pPr>
    </w:lvl>
    <w:lvl w:ilvl="5" w:tplc="BDB0BA68">
      <w:start w:val="1"/>
      <w:numFmt w:val="lowerRoman"/>
      <w:lvlText w:val="%6."/>
      <w:lvlJc w:val="right"/>
      <w:pPr>
        <w:ind w:left="4320" w:hanging="180"/>
      </w:pPr>
    </w:lvl>
    <w:lvl w:ilvl="6" w:tplc="A16AF78A">
      <w:start w:val="1"/>
      <w:numFmt w:val="decimal"/>
      <w:lvlText w:val="%7."/>
      <w:lvlJc w:val="left"/>
      <w:pPr>
        <w:ind w:left="5040" w:hanging="360"/>
      </w:pPr>
    </w:lvl>
    <w:lvl w:ilvl="7" w:tplc="0B1EFD9C">
      <w:start w:val="1"/>
      <w:numFmt w:val="lowerLetter"/>
      <w:lvlText w:val="%8."/>
      <w:lvlJc w:val="left"/>
      <w:pPr>
        <w:ind w:left="5760" w:hanging="360"/>
      </w:pPr>
    </w:lvl>
    <w:lvl w:ilvl="8" w:tplc="147077C6">
      <w:start w:val="1"/>
      <w:numFmt w:val="lowerRoman"/>
      <w:lvlText w:val="%9."/>
      <w:lvlJc w:val="right"/>
      <w:pPr>
        <w:ind w:left="6480" w:hanging="180"/>
      </w:pPr>
    </w:lvl>
  </w:abstractNum>
  <w:abstractNum w:abstractNumId="14" w15:restartNumberingAfterBreak="0">
    <w:nsid w:val="133666FD"/>
    <w:multiLevelType w:val="hybridMultilevel"/>
    <w:tmpl w:val="2A7E7C22"/>
    <w:lvl w:ilvl="0" w:tplc="A9E67928">
      <w:start w:val="7"/>
      <w:numFmt w:val="decimal"/>
      <w:lvlText w:val="%1."/>
      <w:lvlJc w:val="left"/>
      <w:pPr>
        <w:ind w:left="360" w:hanging="360"/>
      </w:pPr>
    </w:lvl>
    <w:lvl w:ilvl="1" w:tplc="8C42495C">
      <w:start w:val="1"/>
      <w:numFmt w:val="lowerLetter"/>
      <w:lvlText w:val="%2."/>
      <w:lvlJc w:val="left"/>
      <w:pPr>
        <w:ind w:left="1440" w:hanging="360"/>
      </w:pPr>
    </w:lvl>
    <w:lvl w:ilvl="2" w:tplc="DCB469AC">
      <w:start w:val="1"/>
      <w:numFmt w:val="lowerRoman"/>
      <w:lvlText w:val="%3."/>
      <w:lvlJc w:val="right"/>
      <w:pPr>
        <w:ind w:left="2160" w:hanging="180"/>
      </w:pPr>
    </w:lvl>
    <w:lvl w:ilvl="3" w:tplc="54FCB12E">
      <w:start w:val="1"/>
      <w:numFmt w:val="decimal"/>
      <w:lvlText w:val="%4."/>
      <w:lvlJc w:val="left"/>
      <w:pPr>
        <w:ind w:left="2880" w:hanging="360"/>
      </w:pPr>
    </w:lvl>
    <w:lvl w:ilvl="4" w:tplc="AB5A0F6E">
      <w:start w:val="1"/>
      <w:numFmt w:val="lowerLetter"/>
      <w:lvlText w:val="%5."/>
      <w:lvlJc w:val="left"/>
      <w:pPr>
        <w:ind w:left="3600" w:hanging="360"/>
      </w:pPr>
    </w:lvl>
    <w:lvl w:ilvl="5" w:tplc="4B2E806C">
      <w:start w:val="1"/>
      <w:numFmt w:val="lowerRoman"/>
      <w:lvlText w:val="%6."/>
      <w:lvlJc w:val="right"/>
      <w:pPr>
        <w:ind w:left="4320" w:hanging="180"/>
      </w:pPr>
    </w:lvl>
    <w:lvl w:ilvl="6" w:tplc="278CB29C">
      <w:start w:val="1"/>
      <w:numFmt w:val="decimal"/>
      <w:lvlText w:val="%7."/>
      <w:lvlJc w:val="left"/>
      <w:pPr>
        <w:ind w:left="5040" w:hanging="360"/>
      </w:pPr>
    </w:lvl>
    <w:lvl w:ilvl="7" w:tplc="823CA786">
      <w:start w:val="1"/>
      <w:numFmt w:val="lowerLetter"/>
      <w:lvlText w:val="%8."/>
      <w:lvlJc w:val="left"/>
      <w:pPr>
        <w:ind w:left="5760" w:hanging="360"/>
      </w:pPr>
    </w:lvl>
    <w:lvl w:ilvl="8" w:tplc="3ECC6D30">
      <w:start w:val="1"/>
      <w:numFmt w:val="lowerRoman"/>
      <w:lvlText w:val="%9."/>
      <w:lvlJc w:val="right"/>
      <w:pPr>
        <w:ind w:left="6480" w:hanging="180"/>
      </w:pPr>
    </w:lvl>
  </w:abstractNum>
  <w:abstractNum w:abstractNumId="15" w15:restartNumberingAfterBreak="0">
    <w:nsid w:val="1590FA8B"/>
    <w:multiLevelType w:val="hybridMultilevel"/>
    <w:tmpl w:val="970ADA94"/>
    <w:lvl w:ilvl="0" w:tplc="1D269456">
      <w:start w:val="2"/>
      <w:numFmt w:val="decimal"/>
      <w:lvlText w:val="%1."/>
      <w:lvlJc w:val="left"/>
      <w:pPr>
        <w:ind w:left="360" w:hanging="360"/>
      </w:pPr>
    </w:lvl>
    <w:lvl w:ilvl="1" w:tplc="323A4FAA">
      <w:start w:val="1"/>
      <w:numFmt w:val="lowerLetter"/>
      <w:lvlText w:val="%2."/>
      <w:lvlJc w:val="left"/>
      <w:pPr>
        <w:ind w:left="1440" w:hanging="360"/>
      </w:pPr>
    </w:lvl>
    <w:lvl w:ilvl="2" w:tplc="81005BD8">
      <w:start w:val="1"/>
      <w:numFmt w:val="lowerRoman"/>
      <w:lvlText w:val="%3."/>
      <w:lvlJc w:val="right"/>
      <w:pPr>
        <w:ind w:left="2160" w:hanging="180"/>
      </w:pPr>
    </w:lvl>
    <w:lvl w:ilvl="3" w:tplc="ED544288">
      <w:start w:val="1"/>
      <w:numFmt w:val="decimal"/>
      <w:lvlText w:val="%4."/>
      <w:lvlJc w:val="left"/>
      <w:pPr>
        <w:ind w:left="2880" w:hanging="360"/>
      </w:pPr>
    </w:lvl>
    <w:lvl w:ilvl="4" w:tplc="E034C70E">
      <w:start w:val="1"/>
      <w:numFmt w:val="lowerLetter"/>
      <w:lvlText w:val="%5."/>
      <w:lvlJc w:val="left"/>
      <w:pPr>
        <w:ind w:left="3600" w:hanging="360"/>
      </w:pPr>
    </w:lvl>
    <w:lvl w:ilvl="5" w:tplc="162A9612">
      <w:start w:val="1"/>
      <w:numFmt w:val="lowerRoman"/>
      <w:lvlText w:val="%6."/>
      <w:lvlJc w:val="right"/>
      <w:pPr>
        <w:ind w:left="4320" w:hanging="180"/>
      </w:pPr>
    </w:lvl>
    <w:lvl w:ilvl="6" w:tplc="C900B286">
      <w:start w:val="1"/>
      <w:numFmt w:val="decimal"/>
      <w:lvlText w:val="%7."/>
      <w:lvlJc w:val="left"/>
      <w:pPr>
        <w:ind w:left="5040" w:hanging="360"/>
      </w:pPr>
    </w:lvl>
    <w:lvl w:ilvl="7" w:tplc="5FD27F4C">
      <w:start w:val="1"/>
      <w:numFmt w:val="lowerLetter"/>
      <w:lvlText w:val="%8."/>
      <w:lvlJc w:val="left"/>
      <w:pPr>
        <w:ind w:left="5760" w:hanging="360"/>
      </w:pPr>
    </w:lvl>
    <w:lvl w:ilvl="8" w:tplc="E2F2F416">
      <w:start w:val="1"/>
      <w:numFmt w:val="lowerRoman"/>
      <w:lvlText w:val="%9."/>
      <w:lvlJc w:val="right"/>
      <w:pPr>
        <w:ind w:left="6480" w:hanging="180"/>
      </w:pPr>
    </w:lvl>
  </w:abstractNum>
  <w:abstractNum w:abstractNumId="16" w15:restartNumberingAfterBreak="0">
    <w:nsid w:val="161FAFE2"/>
    <w:multiLevelType w:val="hybridMultilevel"/>
    <w:tmpl w:val="5D1C8F7A"/>
    <w:lvl w:ilvl="0" w:tplc="B2D2C8C8">
      <w:start w:val="1"/>
      <w:numFmt w:val="decimal"/>
      <w:lvlText w:val="%1."/>
      <w:lvlJc w:val="left"/>
      <w:pPr>
        <w:ind w:left="360" w:hanging="360"/>
      </w:pPr>
    </w:lvl>
    <w:lvl w:ilvl="1" w:tplc="38C8A2B0">
      <w:start w:val="1"/>
      <w:numFmt w:val="lowerLetter"/>
      <w:lvlText w:val="%2."/>
      <w:lvlJc w:val="left"/>
      <w:pPr>
        <w:ind w:left="1440" w:hanging="360"/>
      </w:pPr>
    </w:lvl>
    <w:lvl w:ilvl="2" w:tplc="C9E4B532">
      <w:start w:val="1"/>
      <w:numFmt w:val="lowerRoman"/>
      <w:lvlText w:val="%3."/>
      <w:lvlJc w:val="right"/>
      <w:pPr>
        <w:ind w:left="2160" w:hanging="180"/>
      </w:pPr>
    </w:lvl>
    <w:lvl w:ilvl="3" w:tplc="CE10D502">
      <w:start w:val="1"/>
      <w:numFmt w:val="decimal"/>
      <w:lvlText w:val="%4."/>
      <w:lvlJc w:val="left"/>
      <w:pPr>
        <w:ind w:left="2880" w:hanging="360"/>
      </w:pPr>
    </w:lvl>
    <w:lvl w:ilvl="4" w:tplc="54AA7AD0">
      <w:start w:val="1"/>
      <w:numFmt w:val="lowerLetter"/>
      <w:lvlText w:val="%5."/>
      <w:lvlJc w:val="left"/>
      <w:pPr>
        <w:ind w:left="3600" w:hanging="360"/>
      </w:pPr>
    </w:lvl>
    <w:lvl w:ilvl="5" w:tplc="FDCADDC2">
      <w:start w:val="1"/>
      <w:numFmt w:val="lowerRoman"/>
      <w:lvlText w:val="%6."/>
      <w:lvlJc w:val="right"/>
      <w:pPr>
        <w:ind w:left="4320" w:hanging="180"/>
      </w:pPr>
    </w:lvl>
    <w:lvl w:ilvl="6" w:tplc="D5F0F3E8">
      <w:start w:val="1"/>
      <w:numFmt w:val="decimal"/>
      <w:lvlText w:val="%7."/>
      <w:lvlJc w:val="left"/>
      <w:pPr>
        <w:ind w:left="5040" w:hanging="360"/>
      </w:pPr>
    </w:lvl>
    <w:lvl w:ilvl="7" w:tplc="D0B2B55C">
      <w:start w:val="1"/>
      <w:numFmt w:val="lowerLetter"/>
      <w:lvlText w:val="%8."/>
      <w:lvlJc w:val="left"/>
      <w:pPr>
        <w:ind w:left="5760" w:hanging="360"/>
      </w:pPr>
    </w:lvl>
    <w:lvl w:ilvl="8" w:tplc="304C1A28">
      <w:start w:val="1"/>
      <w:numFmt w:val="lowerRoman"/>
      <w:lvlText w:val="%9."/>
      <w:lvlJc w:val="right"/>
      <w:pPr>
        <w:ind w:left="6480" w:hanging="180"/>
      </w:pPr>
    </w:lvl>
  </w:abstractNum>
  <w:abstractNum w:abstractNumId="17" w15:restartNumberingAfterBreak="0">
    <w:nsid w:val="16B3B324"/>
    <w:multiLevelType w:val="hybridMultilevel"/>
    <w:tmpl w:val="961C3C74"/>
    <w:lvl w:ilvl="0" w:tplc="BC56C934">
      <w:start w:val="2"/>
      <w:numFmt w:val="decimal"/>
      <w:lvlText w:val="%1."/>
      <w:lvlJc w:val="left"/>
      <w:pPr>
        <w:ind w:left="360" w:hanging="360"/>
      </w:pPr>
    </w:lvl>
    <w:lvl w:ilvl="1" w:tplc="693452C8">
      <w:start w:val="1"/>
      <w:numFmt w:val="lowerLetter"/>
      <w:lvlText w:val="%2."/>
      <w:lvlJc w:val="left"/>
      <w:pPr>
        <w:ind w:left="1440" w:hanging="360"/>
      </w:pPr>
    </w:lvl>
    <w:lvl w:ilvl="2" w:tplc="541AF03C">
      <w:start w:val="1"/>
      <w:numFmt w:val="lowerRoman"/>
      <w:lvlText w:val="%3."/>
      <w:lvlJc w:val="right"/>
      <w:pPr>
        <w:ind w:left="2160" w:hanging="180"/>
      </w:pPr>
    </w:lvl>
    <w:lvl w:ilvl="3" w:tplc="C0C2476E">
      <w:start w:val="1"/>
      <w:numFmt w:val="decimal"/>
      <w:lvlText w:val="%4."/>
      <w:lvlJc w:val="left"/>
      <w:pPr>
        <w:ind w:left="2880" w:hanging="360"/>
      </w:pPr>
    </w:lvl>
    <w:lvl w:ilvl="4" w:tplc="A4DE61FE">
      <w:start w:val="1"/>
      <w:numFmt w:val="lowerLetter"/>
      <w:lvlText w:val="%5."/>
      <w:lvlJc w:val="left"/>
      <w:pPr>
        <w:ind w:left="3600" w:hanging="360"/>
      </w:pPr>
    </w:lvl>
    <w:lvl w:ilvl="5" w:tplc="A386DABA">
      <w:start w:val="1"/>
      <w:numFmt w:val="lowerRoman"/>
      <w:lvlText w:val="%6."/>
      <w:lvlJc w:val="right"/>
      <w:pPr>
        <w:ind w:left="4320" w:hanging="180"/>
      </w:pPr>
    </w:lvl>
    <w:lvl w:ilvl="6" w:tplc="BBFC3868">
      <w:start w:val="1"/>
      <w:numFmt w:val="decimal"/>
      <w:lvlText w:val="%7."/>
      <w:lvlJc w:val="left"/>
      <w:pPr>
        <w:ind w:left="5040" w:hanging="360"/>
      </w:pPr>
    </w:lvl>
    <w:lvl w:ilvl="7" w:tplc="3CE448DC">
      <w:start w:val="1"/>
      <w:numFmt w:val="lowerLetter"/>
      <w:lvlText w:val="%8."/>
      <w:lvlJc w:val="left"/>
      <w:pPr>
        <w:ind w:left="5760" w:hanging="360"/>
      </w:pPr>
    </w:lvl>
    <w:lvl w:ilvl="8" w:tplc="8B9C4D52">
      <w:start w:val="1"/>
      <w:numFmt w:val="lowerRoman"/>
      <w:lvlText w:val="%9."/>
      <w:lvlJc w:val="right"/>
      <w:pPr>
        <w:ind w:left="6480" w:hanging="180"/>
      </w:pPr>
    </w:lvl>
  </w:abstractNum>
  <w:abstractNum w:abstractNumId="18" w15:restartNumberingAfterBreak="0">
    <w:nsid w:val="1A2426C1"/>
    <w:multiLevelType w:val="hybridMultilevel"/>
    <w:tmpl w:val="D4FC7E58"/>
    <w:lvl w:ilvl="0" w:tplc="8ED02372">
      <w:start w:val="1"/>
      <w:numFmt w:val="decimal"/>
      <w:lvlText w:val="%1."/>
      <w:lvlJc w:val="left"/>
      <w:pPr>
        <w:ind w:left="720" w:hanging="360"/>
      </w:pPr>
    </w:lvl>
    <w:lvl w:ilvl="1" w:tplc="476A23AE">
      <w:start w:val="1"/>
      <w:numFmt w:val="lowerLetter"/>
      <w:lvlText w:val="%2."/>
      <w:lvlJc w:val="left"/>
      <w:pPr>
        <w:ind w:left="1440" w:hanging="360"/>
      </w:pPr>
    </w:lvl>
    <w:lvl w:ilvl="2" w:tplc="2632C53C">
      <w:start w:val="1"/>
      <w:numFmt w:val="lowerRoman"/>
      <w:lvlText w:val="%3."/>
      <w:lvlJc w:val="right"/>
      <w:pPr>
        <w:ind w:left="2160" w:hanging="180"/>
      </w:pPr>
    </w:lvl>
    <w:lvl w:ilvl="3" w:tplc="2EC484CC">
      <w:start w:val="1"/>
      <w:numFmt w:val="decimal"/>
      <w:lvlText w:val="%4."/>
      <w:lvlJc w:val="left"/>
      <w:pPr>
        <w:ind w:left="2880" w:hanging="360"/>
      </w:pPr>
    </w:lvl>
    <w:lvl w:ilvl="4" w:tplc="F45C036E">
      <w:start w:val="1"/>
      <w:numFmt w:val="lowerLetter"/>
      <w:lvlText w:val="%5."/>
      <w:lvlJc w:val="left"/>
      <w:pPr>
        <w:ind w:left="3600" w:hanging="360"/>
      </w:pPr>
    </w:lvl>
    <w:lvl w:ilvl="5" w:tplc="0A6E59C0">
      <w:start w:val="1"/>
      <w:numFmt w:val="lowerRoman"/>
      <w:lvlText w:val="%6."/>
      <w:lvlJc w:val="right"/>
      <w:pPr>
        <w:ind w:left="4320" w:hanging="180"/>
      </w:pPr>
    </w:lvl>
    <w:lvl w:ilvl="6" w:tplc="90AEEF04">
      <w:start w:val="1"/>
      <w:numFmt w:val="decimal"/>
      <w:lvlText w:val="%7."/>
      <w:lvlJc w:val="left"/>
      <w:pPr>
        <w:ind w:left="5040" w:hanging="360"/>
      </w:pPr>
    </w:lvl>
    <w:lvl w:ilvl="7" w:tplc="F48A1158">
      <w:start w:val="1"/>
      <w:numFmt w:val="lowerLetter"/>
      <w:lvlText w:val="%8."/>
      <w:lvlJc w:val="left"/>
      <w:pPr>
        <w:ind w:left="5760" w:hanging="360"/>
      </w:pPr>
    </w:lvl>
    <w:lvl w:ilvl="8" w:tplc="BDF85090">
      <w:start w:val="1"/>
      <w:numFmt w:val="lowerRoman"/>
      <w:lvlText w:val="%9."/>
      <w:lvlJc w:val="right"/>
      <w:pPr>
        <w:ind w:left="6480" w:hanging="180"/>
      </w:pPr>
    </w:lvl>
  </w:abstractNum>
  <w:abstractNum w:abstractNumId="19" w15:restartNumberingAfterBreak="0">
    <w:nsid w:val="1AA275E3"/>
    <w:multiLevelType w:val="multilevel"/>
    <w:tmpl w:val="9F5CF8BA"/>
    <w:lvl w:ilvl="0">
      <w:start w:val="1"/>
      <w:numFmt w:val="decimal"/>
      <w:lvlText w:val="%1."/>
      <w:lvlJc w:val="left"/>
      <w:pPr>
        <w:ind w:left="2060" w:hanging="360"/>
      </w:pPr>
      <w:rPr>
        <w:rFonts w:ascii="Arial" w:hAnsi="Arial" w:eastAsia="Arial" w:cs="Arial"/>
        <w:b/>
        <w:i w:val="0"/>
        <w:sz w:val="24"/>
        <w:szCs w:val="24"/>
      </w:rPr>
    </w:lvl>
    <w:lvl w:ilvl="1">
      <w:numFmt w:val="bullet"/>
      <w:lvlText w:val="•"/>
      <w:lvlJc w:val="left"/>
      <w:pPr>
        <w:ind w:left="2964" w:hanging="360"/>
      </w:pPr>
    </w:lvl>
    <w:lvl w:ilvl="2">
      <w:numFmt w:val="bullet"/>
      <w:lvlText w:val="•"/>
      <w:lvlJc w:val="left"/>
      <w:pPr>
        <w:ind w:left="3868" w:hanging="360"/>
      </w:pPr>
    </w:lvl>
    <w:lvl w:ilvl="3">
      <w:numFmt w:val="bullet"/>
      <w:lvlText w:val="•"/>
      <w:lvlJc w:val="left"/>
      <w:pPr>
        <w:ind w:left="4772" w:hanging="360"/>
      </w:pPr>
    </w:lvl>
    <w:lvl w:ilvl="4">
      <w:numFmt w:val="bullet"/>
      <w:lvlText w:val="•"/>
      <w:lvlJc w:val="left"/>
      <w:pPr>
        <w:ind w:left="5676" w:hanging="360"/>
      </w:pPr>
    </w:lvl>
    <w:lvl w:ilvl="5">
      <w:numFmt w:val="bullet"/>
      <w:lvlText w:val="•"/>
      <w:lvlJc w:val="left"/>
      <w:pPr>
        <w:ind w:left="6580" w:hanging="360"/>
      </w:pPr>
    </w:lvl>
    <w:lvl w:ilvl="6">
      <w:numFmt w:val="bullet"/>
      <w:lvlText w:val="•"/>
      <w:lvlJc w:val="left"/>
      <w:pPr>
        <w:ind w:left="7484" w:hanging="360"/>
      </w:pPr>
    </w:lvl>
    <w:lvl w:ilvl="7">
      <w:numFmt w:val="bullet"/>
      <w:lvlText w:val="•"/>
      <w:lvlJc w:val="left"/>
      <w:pPr>
        <w:ind w:left="8388" w:hanging="360"/>
      </w:pPr>
    </w:lvl>
    <w:lvl w:ilvl="8">
      <w:numFmt w:val="bullet"/>
      <w:lvlText w:val="•"/>
      <w:lvlJc w:val="left"/>
      <w:pPr>
        <w:ind w:left="9292" w:hanging="360"/>
      </w:pPr>
    </w:lvl>
  </w:abstractNum>
  <w:abstractNum w:abstractNumId="20" w15:restartNumberingAfterBreak="0">
    <w:nsid w:val="1BFBBD03"/>
    <w:multiLevelType w:val="hybridMultilevel"/>
    <w:tmpl w:val="F5043128"/>
    <w:lvl w:ilvl="0" w:tplc="213C54F6">
      <w:start w:val="3"/>
      <w:numFmt w:val="decimal"/>
      <w:lvlText w:val="%1."/>
      <w:lvlJc w:val="left"/>
      <w:pPr>
        <w:ind w:left="360" w:hanging="360"/>
      </w:pPr>
    </w:lvl>
    <w:lvl w:ilvl="1" w:tplc="EFBA39D6">
      <w:start w:val="1"/>
      <w:numFmt w:val="lowerLetter"/>
      <w:lvlText w:val="%2."/>
      <w:lvlJc w:val="left"/>
      <w:pPr>
        <w:ind w:left="1440" w:hanging="360"/>
      </w:pPr>
    </w:lvl>
    <w:lvl w:ilvl="2" w:tplc="4718E2DC">
      <w:start w:val="1"/>
      <w:numFmt w:val="lowerRoman"/>
      <w:lvlText w:val="%3."/>
      <w:lvlJc w:val="right"/>
      <w:pPr>
        <w:ind w:left="2160" w:hanging="180"/>
      </w:pPr>
    </w:lvl>
    <w:lvl w:ilvl="3" w:tplc="C38C84EA">
      <w:start w:val="1"/>
      <w:numFmt w:val="decimal"/>
      <w:lvlText w:val="%4."/>
      <w:lvlJc w:val="left"/>
      <w:pPr>
        <w:ind w:left="2880" w:hanging="360"/>
      </w:pPr>
    </w:lvl>
    <w:lvl w:ilvl="4" w:tplc="A1EC8270">
      <w:start w:val="1"/>
      <w:numFmt w:val="lowerLetter"/>
      <w:lvlText w:val="%5."/>
      <w:lvlJc w:val="left"/>
      <w:pPr>
        <w:ind w:left="3600" w:hanging="360"/>
      </w:pPr>
    </w:lvl>
    <w:lvl w:ilvl="5" w:tplc="9F1ECD60">
      <w:start w:val="1"/>
      <w:numFmt w:val="lowerRoman"/>
      <w:lvlText w:val="%6."/>
      <w:lvlJc w:val="right"/>
      <w:pPr>
        <w:ind w:left="4320" w:hanging="180"/>
      </w:pPr>
    </w:lvl>
    <w:lvl w:ilvl="6" w:tplc="96BC3C6C">
      <w:start w:val="1"/>
      <w:numFmt w:val="decimal"/>
      <w:lvlText w:val="%7."/>
      <w:lvlJc w:val="left"/>
      <w:pPr>
        <w:ind w:left="5040" w:hanging="360"/>
      </w:pPr>
    </w:lvl>
    <w:lvl w:ilvl="7" w:tplc="5DC60084">
      <w:start w:val="1"/>
      <w:numFmt w:val="lowerLetter"/>
      <w:lvlText w:val="%8."/>
      <w:lvlJc w:val="left"/>
      <w:pPr>
        <w:ind w:left="5760" w:hanging="360"/>
      </w:pPr>
    </w:lvl>
    <w:lvl w:ilvl="8" w:tplc="3F867E46">
      <w:start w:val="1"/>
      <w:numFmt w:val="lowerRoman"/>
      <w:lvlText w:val="%9."/>
      <w:lvlJc w:val="right"/>
      <w:pPr>
        <w:ind w:left="6480" w:hanging="180"/>
      </w:pPr>
    </w:lvl>
  </w:abstractNum>
  <w:abstractNum w:abstractNumId="21" w15:restartNumberingAfterBreak="0">
    <w:nsid w:val="1C0F5301"/>
    <w:multiLevelType w:val="hybridMultilevel"/>
    <w:tmpl w:val="FF6A47F6"/>
    <w:lvl w:ilvl="0" w:tplc="4080C370">
      <w:start w:val="1"/>
      <w:numFmt w:val="decimal"/>
      <w:lvlText w:val="%1."/>
      <w:lvlJc w:val="left"/>
      <w:pPr>
        <w:ind w:left="720" w:hanging="360"/>
      </w:pPr>
    </w:lvl>
    <w:lvl w:ilvl="1" w:tplc="2C7869DE">
      <w:start w:val="1"/>
      <w:numFmt w:val="lowerLetter"/>
      <w:lvlText w:val="%2."/>
      <w:lvlJc w:val="left"/>
      <w:pPr>
        <w:ind w:left="1080" w:hanging="360"/>
      </w:pPr>
    </w:lvl>
    <w:lvl w:ilvl="2" w:tplc="F3745176">
      <w:start w:val="1"/>
      <w:numFmt w:val="lowerRoman"/>
      <w:lvlText w:val="%3."/>
      <w:lvlJc w:val="right"/>
      <w:pPr>
        <w:ind w:left="2160" w:hanging="180"/>
      </w:pPr>
    </w:lvl>
    <w:lvl w:ilvl="3" w:tplc="B04AB50C">
      <w:start w:val="1"/>
      <w:numFmt w:val="decimal"/>
      <w:lvlText w:val="%4."/>
      <w:lvlJc w:val="left"/>
      <w:pPr>
        <w:ind w:left="2880" w:hanging="360"/>
      </w:pPr>
    </w:lvl>
    <w:lvl w:ilvl="4" w:tplc="0DEA23EE">
      <w:start w:val="1"/>
      <w:numFmt w:val="lowerLetter"/>
      <w:lvlText w:val="%5."/>
      <w:lvlJc w:val="left"/>
      <w:pPr>
        <w:ind w:left="3600" w:hanging="360"/>
      </w:pPr>
    </w:lvl>
    <w:lvl w:ilvl="5" w:tplc="D698FEEE">
      <w:start w:val="1"/>
      <w:numFmt w:val="lowerRoman"/>
      <w:lvlText w:val="%6."/>
      <w:lvlJc w:val="right"/>
      <w:pPr>
        <w:ind w:left="4320" w:hanging="180"/>
      </w:pPr>
    </w:lvl>
    <w:lvl w:ilvl="6" w:tplc="875AFAFA">
      <w:start w:val="1"/>
      <w:numFmt w:val="decimal"/>
      <w:lvlText w:val="%7."/>
      <w:lvlJc w:val="left"/>
      <w:pPr>
        <w:ind w:left="5040" w:hanging="360"/>
      </w:pPr>
    </w:lvl>
    <w:lvl w:ilvl="7" w:tplc="0F36EE90">
      <w:start w:val="1"/>
      <w:numFmt w:val="lowerLetter"/>
      <w:lvlText w:val="%8."/>
      <w:lvlJc w:val="left"/>
      <w:pPr>
        <w:ind w:left="5760" w:hanging="360"/>
      </w:pPr>
    </w:lvl>
    <w:lvl w:ilvl="8" w:tplc="A41C5A9A">
      <w:start w:val="1"/>
      <w:numFmt w:val="lowerRoman"/>
      <w:lvlText w:val="%9."/>
      <w:lvlJc w:val="right"/>
      <w:pPr>
        <w:ind w:left="6480" w:hanging="180"/>
      </w:pPr>
    </w:lvl>
  </w:abstractNum>
  <w:abstractNum w:abstractNumId="22" w15:restartNumberingAfterBreak="0">
    <w:nsid w:val="1D89D083"/>
    <w:multiLevelType w:val="hybridMultilevel"/>
    <w:tmpl w:val="EB3863C6"/>
    <w:lvl w:ilvl="0" w:tplc="131439F6">
      <w:start w:val="1"/>
      <w:numFmt w:val="decimal"/>
      <w:lvlText w:val="%1."/>
      <w:lvlJc w:val="left"/>
      <w:pPr>
        <w:ind w:left="720" w:hanging="360"/>
      </w:pPr>
    </w:lvl>
    <w:lvl w:ilvl="1" w:tplc="05FC06C6">
      <w:start w:val="2"/>
      <w:numFmt w:val="lowerLetter"/>
      <w:lvlText w:val="%2."/>
      <w:lvlJc w:val="left"/>
      <w:pPr>
        <w:ind w:left="1440" w:hanging="360"/>
      </w:pPr>
    </w:lvl>
    <w:lvl w:ilvl="2" w:tplc="382A18A8">
      <w:start w:val="1"/>
      <w:numFmt w:val="lowerRoman"/>
      <w:lvlText w:val="%3."/>
      <w:lvlJc w:val="right"/>
      <w:pPr>
        <w:ind w:left="2160" w:hanging="180"/>
      </w:pPr>
    </w:lvl>
    <w:lvl w:ilvl="3" w:tplc="35486008">
      <w:start w:val="1"/>
      <w:numFmt w:val="decimal"/>
      <w:lvlText w:val="%4."/>
      <w:lvlJc w:val="left"/>
      <w:pPr>
        <w:ind w:left="2880" w:hanging="360"/>
      </w:pPr>
    </w:lvl>
    <w:lvl w:ilvl="4" w:tplc="AEC8C9A8">
      <w:start w:val="1"/>
      <w:numFmt w:val="lowerLetter"/>
      <w:lvlText w:val="%5."/>
      <w:lvlJc w:val="left"/>
      <w:pPr>
        <w:ind w:left="3600" w:hanging="360"/>
      </w:pPr>
    </w:lvl>
    <w:lvl w:ilvl="5" w:tplc="D0D03BC2">
      <w:start w:val="1"/>
      <w:numFmt w:val="lowerRoman"/>
      <w:lvlText w:val="%6."/>
      <w:lvlJc w:val="right"/>
      <w:pPr>
        <w:ind w:left="4320" w:hanging="180"/>
      </w:pPr>
    </w:lvl>
    <w:lvl w:ilvl="6" w:tplc="EE060912">
      <w:start w:val="1"/>
      <w:numFmt w:val="decimal"/>
      <w:lvlText w:val="%7."/>
      <w:lvlJc w:val="left"/>
      <w:pPr>
        <w:ind w:left="5040" w:hanging="360"/>
      </w:pPr>
    </w:lvl>
    <w:lvl w:ilvl="7" w:tplc="5BFEA6D0">
      <w:start w:val="1"/>
      <w:numFmt w:val="lowerLetter"/>
      <w:lvlText w:val="%8."/>
      <w:lvlJc w:val="left"/>
      <w:pPr>
        <w:ind w:left="5760" w:hanging="360"/>
      </w:pPr>
    </w:lvl>
    <w:lvl w:ilvl="8" w:tplc="0BC6EBD0">
      <w:start w:val="1"/>
      <w:numFmt w:val="lowerRoman"/>
      <w:lvlText w:val="%9."/>
      <w:lvlJc w:val="right"/>
      <w:pPr>
        <w:ind w:left="6480" w:hanging="180"/>
      </w:pPr>
    </w:lvl>
  </w:abstractNum>
  <w:abstractNum w:abstractNumId="23" w15:restartNumberingAfterBreak="0">
    <w:nsid w:val="1F197CBE"/>
    <w:multiLevelType w:val="hybridMultilevel"/>
    <w:tmpl w:val="217E5F40"/>
    <w:lvl w:ilvl="0" w:tplc="9B963236">
      <w:start w:val="2"/>
      <w:numFmt w:val="decimal"/>
      <w:lvlText w:val="%1."/>
      <w:lvlJc w:val="left"/>
      <w:pPr>
        <w:ind w:left="720" w:hanging="360"/>
      </w:pPr>
    </w:lvl>
    <w:lvl w:ilvl="1" w:tplc="C5863326">
      <w:start w:val="1"/>
      <w:numFmt w:val="lowerLetter"/>
      <w:lvlText w:val="%2."/>
      <w:lvlJc w:val="left"/>
      <w:pPr>
        <w:ind w:left="1440" w:hanging="360"/>
      </w:pPr>
    </w:lvl>
    <w:lvl w:ilvl="2" w:tplc="C224966C">
      <w:start w:val="1"/>
      <w:numFmt w:val="lowerRoman"/>
      <w:lvlText w:val="%3."/>
      <w:lvlJc w:val="right"/>
      <w:pPr>
        <w:ind w:left="2160" w:hanging="180"/>
      </w:pPr>
    </w:lvl>
    <w:lvl w:ilvl="3" w:tplc="49163B84">
      <w:start w:val="1"/>
      <w:numFmt w:val="decimal"/>
      <w:lvlText w:val="%4."/>
      <w:lvlJc w:val="left"/>
      <w:pPr>
        <w:ind w:left="2880" w:hanging="360"/>
      </w:pPr>
    </w:lvl>
    <w:lvl w:ilvl="4" w:tplc="C8C4A67E">
      <w:start w:val="1"/>
      <w:numFmt w:val="lowerLetter"/>
      <w:lvlText w:val="%5."/>
      <w:lvlJc w:val="left"/>
      <w:pPr>
        <w:ind w:left="3600" w:hanging="360"/>
      </w:pPr>
    </w:lvl>
    <w:lvl w:ilvl="5" w:tplc="98B49AC6">
      <w:start w:val="1"/>
      <w:numFmt w:val="lowerRoman"/>
      <w:lvlText w:val="%6."/>
      <w:lvlJc w:val="right"/>
      <w:pPr>
        <w:ind w:left="4320" w:hanging="180"/>
      </w:pPr>
    </w:lvl>
    <w:lvl w:ilvl="6" w:tplc="0E3C797A">
      <w:start w:val="1"/>
      <w:numFmt w:val="decimal"/>
      <w:lvlText w:val="%7."/>
      <w:lvlJc w:val="left"/>
      <w:pPr>
        <w:ind w:left="5040" w:hanging="360"/>
      </w:pPr>
    </w:lvl>
    <w:lvl w:ilvl="7" w:tplc="D37E3CB4">
      <w:start w:val="1"/>
      <w:numFmt w:val="lowerLetter"/>
      <w:lvlText w:val="%8."/>
      <w:lvlJc w:val="left"/>
      <w:pPr>
        <w:ind w:left="5760" w:hanging="360"/>
      </w:pPr>
    </w:lvl>
    <w:lvl w:ilvl="8" w:tplc="15CC872A">
      <w:start w:val="1"/>
      <w:numFmt w:val="lowerRoman"/>
      <w:lvlText w:val="%9."/>
      <w:lvlJc w:val="right"/>
      <w:pPr>
        <w:ind w:left="6480" w:hanging="180"/>
      </w:pPr>
    </w:lvl>
  </w:abstractNum>
  <w:abstractNum w:abstractNumId="24" w15:restartNumberingAfterBreak="0">
    <w:nsid w:val="1F50BCF3"/>
    <w:multiLevelType w:val="hybridMultilevel"/>
    <w:tmpl w:val="942CDB62"/>
    <w:lvl w:ilvl="0" w:tplc="D6806F4C">
      <w:start w:val="1"/>
      <w:numFmt w:val="decimal"/>
      <w:lvlText w:val="%1."/>
      <w:lvlJc w:val="left"/>
      <w:pPr>
        <w:ind w:left="720" w:hanging="360"/>
      </w:pPr>
    </w:lvl>
    <w:lvl w:ilvl="1" w:tplc="301AB1FC">
      <w:start w:val="1"/>
      <w:numFmt w:val="lowerLetter"/>
      <w:lvlText w:val="%2."/>
      <w:lvlJc w:val="left"/>
      <w:pPr>
        <w:ind w:left="1440" w:hanging="360"/>
      </w:pPr>
    </w:lvl>
    <w:lvl w:ilvl="2" w:tplc="AB568AE0">
      <w:start w:val="1"/>
      <w:numFmt w:val="lowerRoman"/>
      <w:lvlText w:val="%3."/>
      <w:lvlJc w:val="right"/>
      <w:pPr>
        <w:ind w:left="2160" w:hanging="180"/>
      </w:pPr>
    </w:lvl>
    <w:lvl w:ilvl="3" w:tplc="2CE01494">
      <w:start w:val="1"/>
      <w:numFmt w:val="decimal"/>
      <w:lvlText w:val="%4."/>
      <w:lvlJc w:val="left"/>
      <w:pPr>
        <w:ind w:left="2880" w:hanging="360"/>
      </w:pPr>
    </w:lvl>
    <w:lvl w:ilvl="4" w:tplc="B1989416">
      <w:start w:val="1"/>
      <w:numFmt w:val="lowerLetter"/>
      <w:lvlText w:val="%5."/>
      <w:lvlJc w:val="left"/>
      <w:pPr>
        <w:ind w:left="3600" w:hanging="360"/>
      </w:pPr>
    </w:lvl>
    <w:lvl w:ilvl="5" w:tplc="ACD4DD10">
      <w:start w:val="1"/>
      <w:numFmt w:val="lowerRoman"/>
      <w:lvlText w:val="%6."/>
      <w:lvlJc w:val="right"/>
      <w:pPr>
        <w:ind w:left="4320" w:hanging="180"/>
      </w:pPr>
    </w:lvl>
    <w:lvl w:ilvl="6" w:tplc="56882F32">
      <w:start w:val="1"/>
      <w:numFmt w:val="decimal"/>
      <w:lvlText w:val="%7."/>
      <w:lvlJc w:val="left"/>
      <w:pPr>
        <w:ind w:left="5040" w:hanging="360"/>
      </w:pPr>
    </w:lvl>
    <w:lvl w:ilvl="7" w:tplc="D646C5D6">
      <w:start w:val="1"/>
      <w:numFmt w:val="lowerLetter"/>
      <w:lvlText w:val="%8."/>
      <w:lvlJc w:val="left"/>
      <w:pPr>
        <w:ind w:left="5760" w:hanging="360"/>
      </w:pPr>
    </w:lvl>
    <w:lvl w:ilvl="8" w:tplc="220EE2C6">
      <w:start w:val="1"/>
      <w:numFmt w:val="lowerRoman"/>
      <w:lvlText w:val="%9."/>
      <w:lvlJc w:val="right"/>
      <w:pPr>
        <w:ind w:left="6480" w:hanging="180"/>
      </w:pPr>
    </w:lvl>
  </w:abstractNum>
  <w:abstractNum w:abstractNumId="25" w15:restartNumberingAfterBreak="0">
    <w:nsid w:val="2148051F"/>
    <w:multiLevelType w:val="hybridMultilevel"/>
    <w:tmpl w:val="3454083C"/>
    <w:lvl w:ilvl="0" w:tplc="5ADCFF64">
      <w:start w:val="4"/>
      <w:numFmt w:val="decimal"/>
      <w:lvlText w:val="%1."/>
      <w:lvlJc w:val="left"/>
      <w:pPr>
        <w:ind w:left="360" w:hanging="360"/>
      </w:pPr>
    </w:lvl>
    <w:lvl w:ilvl="1" w:tplc="6DC6DFE0">
      <w:start w:val="1"/>
      <w:numFmt w:val="lowerLetter"/>
      <w:lvlText w:val="%2."/>
      <w:lvlJc w:val="left"/>
      <w:pPr>
        <w:ind w:left="1440" w:hanging="360"/>
      </w:pPr>
    </w:lvl>
    <w:lvl w:ilvl="2" w:tplc="1BE43A32">
      <w:start w:val="1"/>
      <w:numFmt w:val="lowerRoman"/>
      <w:lvlText w:val="%3."/>
      <w:lvlJc w:val="right"/>
      <w:pPr>
        <w:ind w:left="2160" w:hanging="180"/>
      </w:pPr>
    </w:lvl>
    <w:lvl w:ilvl="3" w:tplc="0C1A7DFC">
      <w:start w:val="1"/>
      <w:numFmt w:val="decimal"/>
      <w:lvlText w:val="%4."/>
      <w:lvlJc w:val="left"/>
      <w:pPr>
        <w:ind w:left="2880" w:hanging="360"/>
      </w:pPr>
    </w:lvl>
    <w:lvl w:ilvl="4" w:tplc="CFA47E64">
      <w:start w:val="1"/>
      <w:numFmt w:val="lowerLetter"/>
      <w:lvlText w:val="%5."/>
      <w:lvlJc w:val="left"/>
      <w:pPr>
        <w:ind w:left="3600" w:hanging="360"/>
      </w:pPr>
    </w:lvl>
    <w:lvl w:ilvl="5" w:tplc="2ED85908">
      <w:start w:val="1"/>
      <w:numFmt w:val="lowerRoman"/>
      <w:lvlText w:val="%6."/>
      <w:lvlJc w:val="right"/>
      <w:pPr>
        <w:ind w:left="4320" w:hanging="180"/>
      </w:pPr>
    </w:lvl>
    <w:lvl w:ilvl="6" w:tplc="FF9A657A">
      <w:start w:val="1"/>
      <w:numFmt w:val="decimal"/>
      <w:lvlText w:val="%7."/>
      <w:lvlJc w:val="left"/>
      <w:pPr>
        <w:ind w:left="5040" w:hanging="360"/>
      </w:pPr>
    </w:lvl>
    <w:lvl w:ilvl="7" w:tplc="94D6614C">
      <w:start w:val="1"/>
      <w:numFmt w:val="lowerLetter"/>
      <w:lvlText w:val="%8."/>
      <w:lvlJc w:val="left"/>
      <w:pPr>
        <w:ind w:left="5760" w:hanging="360"/>
      </w:pPr>
    </w:lvl>
    <w:lvl w:ilvl="8" w:tplc="26E6C826">
      <w:start w:val="1"/>
      <w:numFmt w:val="lowerRoman"/>
      <w:lvlText w:val="%9."/>
      <w:lvlJc w:val="right"/>
      <w:pPr>
        <w:ind w:left="6480" w:hanging="180"/>
      </w:pPr>
    </w:lvl>
  </w:abstractNum>
  <w:abstractNum w:abstractNumId="26" w15:restartNumberingAfterBreak="0">
    <w:nsid w:val="22818934"/>
    <w:multiLevelType w:val="hybridMultilevel"/>
    <w:tmpl w:val="9B049264"/>
    <w:lvl w:ilvl="0" w:tplc="86001DA8">
      <w:start w:val="1"/>
      <w:numFmt w:val="decimal"/>
      <w:lvlText w:val="%1."/>
      <w:lvlJc w:val="left"/>
      <w:pPr>
        <w:ind w:left="360" w:hanging="360"/>
      </w:pPr>
    </w:lvl>
    <w:lvl w:ilvl="1" w:tplc="2EE44350">
      <w:start w:val="1"/>
      <w:numFmt w:val="lowerLetter"/>
      <w:lvlText w:val="%2."/>
      <w:lvlJc w:val="left"/>
      <w:pPr>
        <w:ind w:left="1440" w:hanging="360"/>
      </w:pPr>
    </w:lvl>
    <w:lvl w:ilvl="2" w:tplc="D5AE0346">
      <w:start w:val="1"/>
      <w:numFmt w:val="lowerRoman"/>
      <w:lvlText w:val="%3."/>
      <w:lvlJc w:val="right"/>
      <w:pPr>
        <w:ind w:left="2160" w:hanging="180"/>
      </w:pPr>
    </w:lvl>
    <w:lvl w:ilvl="3" w:tplc="0EE0070A">
      <w:start w:val="1"/>
      <w:numFmt w:val="decimal"/>
      <w:lvlText w:val="%4."/>
      <w:lvlJc w:val="left"/>
      <w:pPr>
        <w:ind w:left="2880" w:hanging="360"/>
      </w:pPr>
    </w:lvl>
    <w:lvl w:ilvl="4" w:tplc="4DD69C5C">
      <w:start w:val="1"/>
      <w:numFmt w:val="lowerLetter"/>
      <w:lvlText w:val="%5."/>
      <w:lvlJc w:val="left"/>
      <w:pPr>
        <w:ind w:left="3600" w:hanging="360"/>
      </w:pPr>
    </w:lvl>
    <w:lvl w:ilvl="5" w:tplc="DB469C0E">
      <w:start w:val="1"/>
      <w:numFmt w:val="lowerRoman"/>
      <w:lvlText w:val="%6."/>
      <w:lvlJc w:val="right"/>
      <w:pPr>
        <w:ind w:left="4320" w:hanging="180"/>
      </w:pPr>
    </w:lvl>
    <w:lvl w:ilvl="6" w:tplc="51BC24A4">
      <w:start w:val="1"/>
      <w:numFmt w:val="decimal"/>
      <w:lvlText w:val="%7."/>
      <w:lvlJc w:val="left"/>
      <w:pPr>
        <w:ind w:left="5040" w:hanging="360"/>
      </w:pPr>
    </w:lvl>
    <w:lvl w:ilvl="7" w:tplc="0D2EED76">
      <w:start w:val="1"/>
      <w:numFmt w:val="lowerLetter"/>
      <w:lvlText w:val="%8."/>
      <w:lvlJc w:val="left"/>
      <w:pPr>
        <w:ind w:left="5760" w:hanging="360"/>
      </w:pPr>
    </w:lvl>
    <w:lvl w:ilvl="8" w:tplc="5CA81556">
      <w:start w:val="1"/>
      <w:numFmt w:val="lowerRoman"/>
      <w:lvlText w:val="%9."/>
      <w:lvlJc w:val="right"/>
      <w:pPr>
        <w:ind w:left="6480" w:hanging="180"/>
      </w:pPr>
    </w:lvl>
  </w:abstractNum>
  <w:abstractNum w:abstractNumId="27" w15:restartNumberingAfterBreak="0">
    <w:nsid w:val="22A2BCFD"/>
    <w:multiLevelType w:val="hybridMultilevel"/>
    <w:tmpl w:val="2286C078"/>
    <w:lvl w:ilvl="0" w:tplc="548028DE">
      <w:start w:val="4"/>
      <w:numFmt w:val="decimal"/>
      <w:lvlText w:val="%1."/>
      <w:lvlJc w:val="left"/>
      <w:pPr>
        <w:ind w:left="720" w:hanging="360"/>
      </w:pPr>
    </w:lvl>
    <w:lvl w:ilvl="1" w:tplc="4FCCC566">
      <w:start w:val="1"/>
      <w:numFmt w:val="lowerLetter"/>
      <w:lvlText w:val="%2."/>
      <w:lvlJc w:val="left"/>
      <w:pPr>
        <w:ind w:left="1440" w:hanging="360"/>
      </w:pPr>
    </w:lvl>
    <w:lvl w:ilvl="2" w:tplc="7DB62FC6">
      <w:start w:val="1"/>
      <w:numFmt w:val="lowerRoman"/>
      <w:lvlText w:val="%3."/>
      <w:lvlJc w:val="right"/>
      <w:pPr>
        <w:ind w:left="2160" w:hanging="180"/>
      </w:pPr>
    </w:lvl>
    <w:lvl w:ilvl="3" w:tplc="0C4E6BF0">
      <w:start w:val="1"/>
      <w:numFmt w:val="decimal"/>
      <w:lvlText w:val="%4."/>
      <w:lvlJc w:val="left"/>
      <w:pPr>
        <w:ind w:left="2880" w:hanging="360"/>
      </w:pPr>
    </w:lvl>
    <w:lvl w:ilvl="4" w:tplc="412A363C">
      <w:start w:val="1"/>
      <w:numFmt w:val="lowerLetter"/>
      <w:lvlText w:val="%5."/>
      <w:lvlJc w:val="left"/>
      <w:pPr>
        <w:ind w:left="3600" w:hanging="360"/>
      </w:pPr>
    </w:lvl>
    <w:lvl w:ilvl="5" w:tplc="21A4DDDE">
      <w:start w:val="1"/>
      <w:numFmt w:val="lowerRoman"/>
      <w:lvlText w:val="%6."/>
      <w:lvlJc w:val="right"/>
      <w:pPr>
        <w:ind w:left="4320" w:hanging="180"/>
      </w:pPr>
    </w:lvl>
    <w:lvl w:ilvl="6" w:tplc="18ACF3BE">
      <w:start w:val="1"/>
      <w:numFmt w:val="decimal"/>
      <w:lvlText w:val="%7."/>
      <w:lvlJc w:val="left"/>
      <w:pPr>
        <w:ind w:left="5040" w:hanging="360"/>
      </w:pPr>
    </w:lvl>
    <w:lvl w:ilvl="7" w:tplc="72A6E926">
      <w:start w:val="1"/>
      <w:numFmt w:val="lowerLetter"/>
      <w:lvlText w:val="%8."/>
      <w:lvlJc w:val="left"/>
      <w:pPr>
        <w:ind w:left="5760" w:hanging="360"/>
      </w:pPr>
    </w:lvl>
    <w:lvl w:ilvl="8" w:tplc="129C2F0A">
      <w:start w:val="1"/>
      <w:numFmt w:val="lowerRoman"/>
      <w:lvlText w:val="%9."/>
      <w:lvlJc w:val="right"/>
      <w:pPr>
        <w:ind w:left="6480" w:hanging="180"/>
      </w:pPr>
    </w:lvl>
  </w:abstractNum>
  <w:abstractNum w:abstractNumId="28" w15:restartNumberingAfterBreak="0">
    <w:nsid w:val="22D2EEF0"/>
    <w:multiLevelType w:val="hybridMultilevel"/>
    <w:tmpl w:val="455C4C58"/>
    <w:lvl w:ilvl="0" w:tplc="645A59B6">
      <w:start w:val="2"/>
      <w:numFmt w:val="decimal"/>
      <w:lvlText w:val="%1."/>
      <w:lvlJc w:val="left"/>
      <w:pPr>
        <w:ind w:left="360" w:hanging="360"/>
      </w:pPr>
    </w:lvl>
    <w:lvl w:ilvl="1" w:tplc="F5C63D56">
      <w:start w:val="1"/>
      <w:numFmt w:val="lowerLetter"/>
      <w:lvlText w:val="%2."/>
      <w:lvlJc w:val="left"/>
      <w:pPr>
        <w:ind w:left="1440" w:hanging="360"/>
      </w:pPr>
    </w:lvl>
    <w:lvl w:ilvl="2" w:tplc="9A82EE24">
      <w:start w:val="1"/>
      <w:numFmt w:val="lowerRoman"/>
      <w:lvlText w:val="%3."/>
      <w:lvlJc w:val="right"/>
      <w:pPr>
        <w:ind w:left="2160" w:hanging="180"/>
      </w:pPr>
    </w:lvl>
    <w:lvl w:ilvl="3" w:tplc="63788902">
      <w:start w:val="1"/>
      <w:numFmt w:val="decimal"/>
      <w:lvlText w:val="%4."/>
      <w:lvlJc w:val="left"/>
      <w:pPr>
        <w:ind w:left="2880" w:hanging="360"/>
      </w:pPr>
    </w:lvl>
    <w:lvl w:ilvl="4" w:tplc="AA9E1DF6">
      <w:start w:val="1"/>
      <w:numFmt w:val="lowerLetter"/>
      <w:lvlText w:val="%5."/>
      <w:lvlJc w:val="left"/>
      <w:pPr>
        <w:ind w:left="3600" w:hanging="360"/>
      </w:pPr>
    </w:lvl>
    <w:lvl w:ilvl="5" w:tplc="C7FA6BF0">
      <w:start w:val="1"/>
      <w:numFmt w:val="lowerRoman"/>
      <w:lvlText w:val="%6."/>
      <w:lvlJc w:val="right"/>
      <w:pPr>
        <w:ind w:left="4320" w:hanging="180"/>
      </w:pPr>
    </w:lvl>
    <w:lvl w:ilvl="6" w:tplc="37423124">
      <w:start w:val="1"/>
      <w:numFmt w:val="decimal"/>
      <w:lvlText w:val="%7."/>
      <w:lvlJc w:val="left"/>
      <w:pPr>
        <w:ind w:left="5040" w:hanging="360"/>
      </w:pPr>
    </w:lvl>
    <w:lvl w:ilvl="7" w:tplc="85823654">
      <w:start w:val="1"/>
      <w:numFmt w:val="lowerLetter"/>
      <w:lvlText w:val="%8."/>
      <w:lvlJc w:val="left"/>
      <w:pPr>
        <w:ind w:left="5760" w:hanging="360"/>
      </w:pPr>
    </w:lvl>
    <w:lvl w:ilvl="8" w:tplc="C54225BE">
      <w:start w:val="1"/>
      <w:numFmt w:val="lowerRoman"/>
      <w:lvlText w:val="%9."/>
      <w:lvlJc w:val="right"/>
      <w:pPr>
        <w:ind w:left="6480" w:hanging="180"/>
      </w:pPr>
    </w:lvl>
  </w:abstractNum>
  <w:abstractNum w:abstractNumId="29" w15:restartNumberingAfterBreak="0">
    <w:nsid w:val="251E9825"/>
    <w:multiLevelType w:val="hybridMultilevel"/>
    <w:tmpl w:val="F70E5BFA"/>
    <w:lvl w:ilvl="0" w:tplc="06DA1792">
      <w:start w:val="12"/>
      <w:numFmt w:val="decimal"/>
      <w:lvlText w:val="%1."/>
      <w:lvlJc w:val="left"/>
      <w:pPr>
        <w:ind w:left="360" w:hanging="360"/>
      </w:pPr>
    </w:lvl>
    <w:lvl w:ilvl="1" w:tplc="B79C7908">
      <w:start w:val="1"/>
      <w:numFmt w:val="lowerLetter"/>
      <w:lvlText w:val="%2."/>
      <w:lvlJc w:val="left"/>
      <w:pPr>
        <w:ind w:left="1440" w:hanging="360"/>
      </w:pPr>
    </w:lvl>
    <w:lvl w:ilvl="2" w:tplc="A9EC5C90">
      <w:start w:val="1"/>
      <w:numFmt w:val="lowerRoman"/>
      <w:lvlText w:val="%3."/>
      <w:lvlJc w:val="right"/>
      <w:pPr>
        <w:ind w:left="2160" w:hanging="180"/>
      </w:pPr>
    </w:lvl>
    <w:lvl w:ilvl="3" w:tplc="7960F978">
      <w:start w:val="1"/>
      <w:numFmt w:val="decimal"/>
      <w:lvlText w:val="%4."/>
      <w:lvlJc w:val="left"/>
      <w:pPr>
        <w:ind w:left="2880" w:hanging="360"/>
      </w:pPr>
    </w:lvl>
    <w:lvl w:ilvl="4" w:tplc="1514FF6A">
      <w:start w:val="1"/>
      <w:numFmt w:val="lowerLetter"/>
      <w:lvlText w:val="%5."/>
      <w:lvlJc w:val="left"/>
      <w:pPr>
        <w:ind w:left="3600" w:hanging="360"/>
      </w:pPr>
    </w:lvl>
    <w:lvl w:ilvl="5" w:tplc="36802694">
      <w:start w:val="1"/>
      <w:numFmt w:val="lowerRoman"/>
      <w:lvlText w:val="%6."/>
      <w:lvlJc w:val="right"/>
      <w:pPr>
        <w:ind w:left="4320" w:hanging="180"/>
      </w:pPr>
    </w:lvl>
    <w:lvl w:ilvl="6" w:tplc="59F80216">
      <w:start w:val="1"/>
      <w:numFmt w:val="decimal"/>
      <w:lvlText w:val="%7."/>
      <w:lvlJc w:val="left"/>
      <w:pPr>
        <w:ind w:left="5040" w:hanging="360"/>
      </w:pPr>
    </w:lvl>
    <w:lvl w:ilvl="7" w:tplc="60784EF6">
      <w:start w:val="1"/>
      <w:numFmt w:val="lowerLetter"/>
      <w:lvlText w:val="%8."/>
      <w:lvlJc w:val="left"/>
      <w:pPr>
        <w:ind w:left="5760" w:hanging="360"/>
      </w:pPr>
    </w:lvl>
    <w:lvl w:ilvl="8" w:tplc="ACA0F0A2">
      <w:start w:val="1"/>
      <w:numFmt w:val="lowerRoman"/>
      <w:lvlText w:val="%9."/>
      <w:lvlJc w:val="right"/>
      <w:pPr>
        <w:ind w:left="6480" w:hanging="180"/>
      </w:pPr>
    </w:lvl>
  </w:abstractNum>
  <w:abstractNum w:abstractNumId="30" w15:restartNumberingAfterBreak="0">
    <w:nsid w:val="25E6F49B"/>
    <w:multiLevelType w:val="hybridMultilevel"/>
    <w:tmpl w:val="E01EA37E"/>
    <w:lvl w:ilvl="0" w:tplc="8CC26AFC">
      <w:start w:val="4"/>
      <w:numFmt w:val="decimal"/>
      <w:lvlText w:val="%1."/>
      <w:lvlJc w:val="left"/>
      <w:pPr>
        <w:ind w:left="360" w:hanging="360"/>
      </w:pPr>
    </w:lvl>
    <w:lvl w:ilvl="1" w:tplc="9BE05726">
      <w:start w:val="1"/>
      <w:numFmt w:val="lowerLetter"/>
      <w:lvlText w:val="%2."/>
      <w:lvlJc w:val="left"/>
      <w:pPr>
        <w:ind w:left="1440" w:hanging="360"/>
      </w:pPr>
    </w:lvl>
    <w:lvl w:ilvl="2" w:tplc="DD383CF8">
      <w:start w:val="1"/>
      <w:numFmt w:val="lowerRoman"/>
      <w:lvlText w:val="%3."/>
      <w:lvlJc w:val="right"/>
      <w:pPr>
        <w:ind w:left="2160" w:hanging="180"/>
      </w:pPr>
    </w:lvl>
    <w:lvl w:ilvl="3" w:tplc="59B260C6">
      <w:start w:val="1"/>
      <w:numFmt w:val="decimal"/>
      <w:lvlText w:val="%4."/>
      <w:lvlJc w:val="left"/>
      <w:pPr>
        <w:ind w:left="2880" w:hanging="360"/>
      </w:pPr>
    </w:lvl>
    <w:lvl w:ilvl="4" w:tplc="E7E4C97C">
      <w:start w:val="1"/>
      <w:numFmt w:val="lowerLetter"/>
      <w:lvlText w:val="%5."/>
      <w:lvlJc w:val="left"/>
      <w:pPr>
        <w:ind w:left="3600" w:hanging="360"/>
      </w:pPr>
    </w:lvl>
    <w:lvl w:ilvl="5" w:tplc="38DE2BD8">
      <w:start w:val="1"/>
      <w:numFmt w:val="lowerRoman"/>
      <w:lvlText w:val="%6."/>
      <w:lvlJc w:val="right"/>
      <w:pPr>
        <w:ind w:left="4320" w:hanging="180"/>
      </w:pPr>
    </w:lvl>
    <w:lvl w:ilvl="6" w:tplc="761C9240">
      <w:start w:val="1"/>
      <w:numFmt w:val="decimal"/>
      <w:lvlText w:val="%7."/>
      <w:lvlJc w:val="left"/>
      <w:pPr>
        <w:ind w:left="5040" w:hanging="360"/>
      </w:pPr>
    </w:lvl>
    <w:lvl w:ilvl="7" w:tplc="18AE3812">
      <w:start w:val="1"/>
      <w:numFmt w:val="lowerLetter"/>
      <w:lvlText w:val="%8."/>
      <w:lvlJc w:val="left"/>
      <w:pPr>
        <w:ind w:left="5760" w:hanging="360"/>
      </w:pPr>
    </w:lvl>
    <w:lvl w:ilvl="8" w:tplc="6F4C216C">
      <w:start w:val="1"/>
      <w:numFmt w:val="lowerRoman"/>
      <w:lvlText w:val="%9."/>
      <w:lvlJc w:val="right"/>
      <w:pPr>
        <w:ind w:left="6480" w:hanging="180"/>
      </w:pPr>
    </w:lvl>
  </w:abstractNum>
  <w:abstractNum w:abstractNumId="31" w15:restartNumberingAfterBreak="0">
    <w:nsid w:val="26E8938E"/>
    <w:multiLevelType w:val="hybridMultilevel"/>
    <w:tmpl w:val="0C9CFEB0"/>
    <w:lvl w:ilvl="0" w:tplc="70B405E8">
      <w:start w:val="3"/>
      <w:numFmt w:val="decimal"/>
      <w:lvlText w:val="%1."/>
      <w:lvlJc w:val="left"/>
      <w:pPr>
        <w:ind w:left="360" w:hanging="360"/>
      </w:pPr>
    </w:lvl>
    <w:lvl w:ilvl="1" w:tplc="E12CF6C4">
      <w:start w:val="1"/>
      <w:numFmt w:val="lowerLetter"/>
      <w:lvlText w:val="%2."/>
      <w:lvlJc w:val="left"/>
      <w:pPr>
        <w:ind w:left="1440" w:hanging="360"/>
      </w:pPr>
    </w:lvl>
    <w:lvl w:ilvl="2" w:tplc="41244FD4">
      <w:start w:val="1"/>
      <w:numFmt w:val="lowerRoman"/>
      <w:lvlText w:val="%3."/>
      <w:lvlJc w:val="right"/>
      <w:pPr>
        <w:ind w:left="2160" w:hanging="180"/>
      </w:pPr>
    </w:lvl>
    <w:lvl w:ilvl="3" w:tplc="FA0A1322">
      <w:start w:val="1"/>
      <w:numFmt w:val="decimal"/>
      <w:lvlText w:val="%4."/>
      <w:lvlJc w:val="left"/>
      <w:pPr>
        <w:ind w:left="2880" w:hanging="360"/>
      </w:pPr>
    </w:lvl>
    <w:lvl w:ilvl="4" w:tplc="5290F622">
      <w:start w:val="1"/>
      <w:numFmt w:val="lowerLetter"/>
      <w:lvlText w:val="%5."/>
      <w:lvlJc w:val="left"/>
      <w:pPr>
        <w:ind w:left="3600" w:hanging="360"/>
      </w:pPr>
    </w:lvl>
    <w:lvl w:ilvl="5" w:tplc="014E5CBA">
      <w:start w:val="1"/>
      <w:numFmt w:val="lowerRoman"/>
      <w:lvlText w:val="%6."/>
      <w:lvlJc w:val="right"/>
      <w:pPr>
        <w:ind w:left="4320" w:hanging="180"/>
      </w:pPr>
    </w:lvl>
    <w:lvl w:ilvl="6" w:tplc="A8BA5268">
      <w:start w:val="1"/>
      <w:numFmt w:val="decimal"/>
      <w:lvlText w:val="%7."/>
      <w:lvlJc w:val="left"/>
      <w:pPr>
        <w:ind w:left="5040" w:hanging="360"/>
      </w:pPr>
    </w:lvl>
    <w:lvl w:ilvl="7" w:tplc="D6C4D95C">
      <w:start w:val="1"/>
      <w:numFmt w:val="lowerLetter"/>
      <w:lvlText w:val="%8."/>
      <w:lvlJc w:val="left"/>
      <w:pPr>
        <w:ind w:left="5760" w:hanging="360"/>
      </w:pPr>
    </w:lvl>
    <w:lvl w:ilvl="8" w:tplc="27762E2E">
      <w:start w:val="1"/>
      <w:numFmt w:val="lowerRoman"/>
      <w:lvlText w:val="%9."/>
      <w:lvlJc w:val="right"/>
      <w:pPr>
        <w:ind w:left="6480" w:hanging="180"/>
      </w:pPr>
    </w:lvl>
  </w:abstractNum>
  <w:abstractNum w:abstractNumId="32" w15:restartNumberingAfterBreak="0">
    <w:nsid w:val="28F1D6DE"/>
    <w:multiLevelType w:val="hybridMultilevel"/>
    <w:tmpl w:val="38E2AD0A"/>
    <w:lvl w:ilvl="0" w:tplc="03E6DCF8">
      <w:start w:val="4"/>
      <w:numFmt w:val="decimal"/>
      <w:lvlText w:val="%1."/>
      <w:lvlJc w:val="left"/>
      <w:pPr>
        <w:ind w:left="360" w:hanging="360"/>
      </w:pPr>
    </w:lvl>
    <w:lvl w:ilvl="1" w:tplc="D75C7F02">
      <w:start w:val="1"/>
      <w:numFmt w:val="lowerLetter"/>
      <w:lvlText w:val="%2."/>
      <w:lvlJc w:val="left"/>
      <w:pPr>
        <w:ind w:left="1440" w:hanging="360"/>
      </w:pPr>
    </w:lvl>
    <w:lvl w:ilvl="2" w:tplc="CF12899E">
      <w:start w:val="1"/>
      <w:numFmt w:val="lowerRoman"/>
      <w:lvlText w:val="%3."/>
      <w:lvlJc w:val="right"/>
      <w:pPr>
        <w:ind w:left="2160" w:hanging="180"/>
      </w:pPr>
    </w:lvl>
    <w:lvl w:ilvl="3" w:tplc="D7429CA2">
      <w:start w:val="1"/>
      <w:numFmt w:val="decimal"/>
      <w:lvlText w:val="%4."/>
      <w:lvlJc w:val="left"/>
      <w:pPr>
        <w:ind w:left="2880" w:hanging="360"/>
      </w:pPr>
    </w:lvl>
    <w:lvl w:ilvl="4" w:tplc="71EE4FA0">
      <w:start w:val="1"/>
      <w:numFmt w:val="lowerLetter"/>
      <w:lvlText w:val="%5."/>
      <w:lvlJc w:val="left"/>
      <w:pPr>
        <w:ind w:left="3600" w:hanging="360"/>
      </w:pPr>
    </w:lvl>
    <w:lvl w:ilvl="5" w:tplc="00BC7F9C">
      <w:start w:val="1"/>
      <w:numFmt w:val="lowerRoman"/>
      <w:lvlText w:val="%6."/>
      <w:lvlJc w:val="right"/>
      <w:pPr>
        <w:ind w:left="4320" w:hanging="180"/>
      </w:pPr>
    </w:lvl>
    <w:lvl w:ilvl="6" w:tplc="0FCC8C3C">
      <w:start w:val="1"/>
      <w:numFmt w:val="decimal"/>
      <w:lvlText w:val="%7."/>
      <w:lvlJc w:val="left"/>
      <w:pPr>
        <w:ind w:left="5040" w:hanging="360"/>
      </w:pPr>
    </w:lvl>
    <w:lvl w:ilvl="7" w:tplc="55DC2B26">
      <w:start w:val="1"/>
      <w:numFmt w:val="lowerLetter"/>
      <w:lvlText w:val="%8."/>
      <w:lvlJc w:val="left"/>
      <w:pPr>
        <w:ind w:left="5760" w:hanging="360"/>
      </w:pPr>
    </w:lvl>
    <w:lvl w:ilvl="8" w:tplc="A8D0E79E">
      <w:start w:val="1"/>
      <w:numFmt w:val="lowerRoman"/>
      <w:lvlText w:val="%9."/>
      <w:lvlJc w:val="right"/>
      <w:pPr>
        <w:ind w:left="6480" w:hanging="180"/>
      </w:pPr>
    </w:lvl>
  </w:abstractNum>
  <w:abstractNum w:abstractNumId="33" w15:restartNumberingAfterBreak="0">
    <w:nsid w:val="2983326D"/>
    <w:multiLevelType w:val="hybridMultilevel"/>
    <w:tmpl w:val="EF32E3C6"/>
    <w:lvl w:ilvl="0" w:tplc="B6209370">
      <w:start w:val="3"/>
      <w:numFmt w:val="decimal"/>
      <w:lvlText w:val="%1."/>
      <w:lvlJc w:val="left"/>
      <w:pPr>
        <w:ind w:left="360" w:hanging="360"/>
      </w:pPr>
    </w:lvl>
    <w:lvl w:ilvl="1" w:tplc="B654642A">
      <w:start w:val="1"/>
      <w:numFmt w:val="lowerLetter"/>
      <w:lvlText w:val="%2."/>
      <w:lvlJc w:val="left"/>
      <w:pPr>
        <w:ind w:left="1440" w:hanging="360"/>
      </w:pPr>
    </w:lvl>
    <w:lvl w:ilvl="2" w:tplc="0C6E3B3C">
      <w:start w:val="1"/>
      <w:numFmt w:val="lowerRoman"/>
      <w:lvlText w:val="%3."/>
      <w:lvlJc w:val="right"/>
      <w:pPr>
        <w:ind w:left="2160" w:hanging="180"/>
      </w:pPr>
    </w:lvl>
    <w:lvl w:ilvl="3" w:tplc="EA4AB2DC">
      <w:start w:val="1"/>
      <w:numFmt w:val="decimal"/>
      <w:lvlText w:val="%4."/>
      <w:lvlJc w:val="left"/>
      <w:pPr>
        <w:ind w:left="2880" w:hanging="360"/>
      </w:pPr>
    </w:lvl>
    <w:lvl w:ilvl="4" w:tplc="18EA3AE4">
      <w:start w:val="1"/>
      <w:numFmt w:val="lowerLetter"/>
      <w:lvlText w:val="%5."/>
      <w:lvlJc w:val="left"/>
      <w:pPr>
        <w:ind w:left="3600" w:hanging="360"/>
      </w:pPr>
    </w:lvl>
    <w:lvl w:ilvl="5" w:tplc="91AE67D8">
      <w:start w:val="1"/>
      <w:numFmt w:val="lowerRoman"/>
      <w:lvlText w:val="%6."/>
      <w:lvlJc w:val="right"/>
      <w:pPr>
        <w:ind w:left="4320" w:hanging="180"/>
      </w:pPr>
    </w:lvl>
    <w:lvl w:ilvl="6" w:tplc="29180B42">
      <w:start w:val="1"/>
      <w:numFmt w:val="decimal"/>
      <w:lvlText w:val="%7."/>
      <w:lvlJc w:val="left"/>
      <w:pPr>
        <w:ind w:left="5040" w:hanging="360"/>
      </w:pPr>
    </w:lvl>
    <w:lvl w:ilvl="7" w:tplc="512425E0">
      <w:start w:val="1"/>
      <w:numFmt w:val="lowerLetter"/>
      <w:lvlText w:val="%8."/>
      <w:lvlJc w:val="left"/>
      <w:pPr>
        <w:ind w:left="5760" w:hanging="360"/>
      </w:pPr>
    </w:lvl>
    <w:lvl w:ilvl="8" w:tplc="6E5C4394">
      <w:start w:val="1"/>
      <w:numFmt w:val="lowerRoman"/>
      <w:lvlText w:val="%9."/>
      <w:lvlJc w:val="right"/>
      <w:pPr>
        <w:ind w:left="6480" w:hanging="180"/>
      </w:pPr>
    </w:lvl>
  </w:abstractNum>
  <w:abstractNum w:abstractNumId="34" w15:restartNumberingAfterBreak="0">
    <w:nsid w:val="29D1AB7B"/>
    <w:multiLevelType w:val="hybridMultilevel"/>
    <w:tmpl w:val="42B8E2F6"/>
    <w:lvl w:ilvl="0" w:tplc="75D4BDCC">
      <w:start w:val="2"/>
      <w:numFmt w:val="decimal"/>
      <w:lvlText w:val="%1."/>
      <w:lvlJc w:val="left"/>
      <w:pPr>
        <w:ind w:left="720" w:hanging="360"/>
      </w:pPr>
    </w:lvl>
    <w:lvl w:ilvl="1" w:tplc="EB5CA548">
      <w:start w:val="1"/>
      <w:numFmt w:val="lowerLetter"/>
      <w:lvlText w:val="%2."/>
      <w:lvlJc w:val="left"/>
      <w:pPr>
        <w:ind w:left="1440" w:hanging="360"/>
      </w:pPr>
    </w:lvl>
    <w:lvl w:ilvl="2" w:tplc="4E08E07E">
      <w:start w:val="1"/>
      <w:numFmt w:val="lowerRoman"/>
      <w:lvlText w:val="%3."/>
      <w:lvlJc w:val="right"/>
      <w:pPr>
        <w:ind w:left="2160" w:hanging="180"/>
      </w:pPr>
    </w:lvl>
    <w:lvl w:ilvl="3" w:tplc="E4701A1C">
      <w:start w:val="1"/>
      <w:numFmt w:val="decimal"/>
      <w:lvlText w:val="%4."/>
      <w:lvlJc w:val="left"/>
      <w:pPr>
        <w:ind w:left="2880" w:hanging="360"/>
      </w:pPr>
    </w:lvl>
    <w:lvl w:ilvl="4" w:tplc="2CF41A58">
      <w:start w:val="1"/>
      <w:numFmt w:val="lowerLetter"/>
      <w:lvlText w:val="%5."/>
      <w:lvlJc w:val="left"/>
      <w:pPr>
        <w:ind w:left="3600" w:hanging="360"/>
      </w:pPr>
    </w:lvl>
    <w:lvl w:ilvl="5" w:tplc="1FB49BFC">
      <w:start w:val="1"/>
      <w:numFmt w:val="lowerRoman"/>
      <w:lvlText w:val="%6."/>
      <w:lvlJc w:val="right"/>
      <w:pPr>
        <w:ind w:left="4320" w:hanging="180"/>
      </w:pPr>
    </w:lvl>
    <w:lvl w:ilvl="6" w:tplc="AAB6B2E0">
      <w:start w:val="1"/>
      <w:numFmt w:val="decimal"/>
      <w:lvlText w:val="%7."/>
      <w:lvlJc w:val="left"/>
      <w:pPr>
        <w:ind w:left="5040" w:hanging="360"/>
      </w:pPr>
    </w:lvl>
    <w:lvl w:ilvl="7" w:tplc="D4D80712">
      <w:start w:val="1"/>
      <w:numFmt w:val="lowerLetter"/>
      <w:lvlText w:val="%8."/>
      <w:lvlJc w:val="left"/>
      <w:pPr>
        <w:ind w:left="5760" w:hanging="360"/>
      </w:pPr>
    </w:lvl>
    <w:lvl w:ilvl="8" w:tplc="BBF4F980">
      <w:start w:val="1"/>
      <w:numFmt w:val="lowerRoman"/>
      <w:lvlText w:val="%9."/>
      <w:lvlJc w:val="right"/>
      <w:pPr>
        <w:ind w:left="6480" w:hanging="180"/>
      </w:pPr>
    </w:lvl>
  </w:abstractNum>
  <w:abstractNum w:abstractNumId="35" w15:restartNumberingAfterBreak="0">
    <w:nsid w:val="2AC8B34B"/>
    <w:multiLevelType w:val="hybridMultilevel"/>
    <w:tmpl w:val="41EC5ABC"/>
    <w:lvl w:ilvl="0" w:tplc="4C0A9C66">
      <w:start w:val="5"/>
      <w:numFmt w:val="decimal"/>
      <w:lvlText w:val="%1."/>
      <w:lvlJc w:val="left"/>
      <w:pPr>
        <w:ind w:left="720" w:hanging="360"/>
      </w:pPr>
    </w:lvl>
    <w:lvl w:ilvl="1" w:tplc="5C9A05B2">
      <w:start w:val="1"/>
      <w:numFmt w:val="lowerLetter"/>
      <w:lvlText w:val="%2."/>
      <w:lvlJc w:val="left"/>
      <w:pPr>
        <w:ind w:left="1440" w:hanging="360"/>
      </w:pPr>
    </w:lvl>
    <w:lvl w:ilvl="2" w:tplc="003A338C">
      <w:start w:val="1"/>
      <w:numFmt w:val="lowerRoman"/>
      <w:lvlText w:val="%3."/>
      <w:lvlJc w:val="right"/>
      <w:pPr>
        <w:ind w:left="2160" w:hanging="180"/>
      </w:pPr>
    </w:lvl>
    <w:lvl w:ilvl="3" w:tplc="D12AC8EA">
      <w:start w:val="1"/>
      <w:numFmt w:val="decimal"/>
      <w:lvlText w:val="%4."/>
      <w:lvlJc w:val="left"/>
      <w:pPr>
        <w:ind w:left="2880" w:hanging="360"/>
      </w:pPr>
    </w:lvl>
    <w:lvl w:ilvl="4" w:tplc="5C8A77B2">
      <w:start w:val="1"/>
      <w:numFmt w:val="lowerLetter"/>
      <w:lvlText w:val="%5."/>
      <w:lvlJc w:val="left"/>
      <w:pPr>
        <w:ind w:left="3600" w:hanging="360"/>
      </w:pPr>
    </w:lvl>
    <w:lvl w:ilvl="5" w:tplc="7A7E9BB4">
      <w:start w:val="1"/>
      <w:numFmt w:val="lowerRoman"/>
      <w:lvlText w:val="%6."/>
      <w:lvlJc w:val="right"/>
      <w:pPr>
        <w:ind w:left="4320" w:hanging="180"/>
      </w:pPr>
    </w:lvl>
    <w:lvl w:ilvl="6" w:tplc="C3CC14A2">
      <w:start w:val="1"/>
      <w:numFmt w:val="decimal"/>
      <w:lvlText w:val="%7."/>
      <w:lvlJc w:val="left"/>
      <w:pPr>
        <w:ind w:left="5040" w:hanging="360"/>
      </w:pPr>
    </w:lvl>
    <w:lvl w:ilvl="7" w:tplc="F41C75F0">
      <w:start w:val="1"/>
      <w:numFmt w:val="lowerLetter"/>
      <w:lvlText w:val="%8."/>
      <w:lvlJc w:val="left"/>
      <w:pPr>
        <w:ind w:left="5760" w:hanging="360"/>
      </w:pPr>
    </w:lvl>
    <w:lvl w:ilvl="8" w:tplc="07EEAF6C">
      <w:start w:val="1"/>
      <w:numFmt w:val="lowerRoman"/>
      <w:lvlText w:val="%9."/>
      <w:lvlJc w:val="right"/>
      <w:pPr>
        <w:ind w:left="6480" w:hanging="180"/>
      </w:pPr>
    </w:lvl>
  </w:abstractNum>
  <w:abstractNum w:abstractNumId="36" w15:restartNumberingAfterBreak="0">
    <w:nsid w:val="2AC8D306"/>
    <w:multiLevelType w:val="hybridMultilevel"/>
    <w:tmpl w:val="6CE4F1B0"/>
    <w:lvl w:ilvl="0" w:tplc="A2147D34">
      <w:start w:val="9"/>
      <w:numFmt w:val="decimal"/>
      <w:lvlText w:val="%1."/>
      <w:lvlJc w:val="left"/>
      <w:pPr>
        <w:ind w:left="720" w:hanging="360"/>
      </w:pPr>
    </w:lvl>
    <w:lvl w:ilvl="1" w:tplc="D2267EBE">
      <w:start w:val="1"/>
      <w:numFmt w:val="lowerLetter"/>
      <w:lvlText w:val="%2."/>
      <w:lvlJc w:val="left"/>
      <w:pPr>
        <w:ind w:left="1440" w:hanging="360"/>
      </w:pPr>
    </w:lvl>
    <w:lvl w:ilvl="2" w:tplc="C4E4DA50">
      <w:start w:val="1"/>
      <w:numFmt w:val="lowerRoman"/>
      <w:lvlText w:val="%3."/>
      <w:lvlJc w:val="right"/>
      <w:pPr>
        <w:ind w:left="2160" w:hanging="180"/>
      </w:pPr>
    </w:lvl>
    <w:lvl w:ilvl="3" w:tplc="D95E8F48">
      <w:start w:val="1"/>
      <w:numFmt w:val="decimal"/>
      <w:lvlText w:val="%4."/>
      <w:lvlJc w:val="left"/>
      <w:pPr>
        <w:ind w:left="2880" w:hanging="360"/>
      </w:pPr>
    </w:lvl>
    <w:lvl w:ilvl="4" w:tplc="57AA92B0">
      <w:start w:val="1"/>
      <w:numFmt w:val="lowerLetter"/>
      <w:lvlText w:val="%5."/>
      <w:lvlJc w:val="left"/>
      <w:pPr>
        <w:ind w:left="3600" w:hanging="360"/>
      </w:pPr>
    </w:lvl>
    <w:lvl w:ilvl="5" w:tplc="1382D8B6">
      <w:start w:val="1"/>
      <w:numFmt w:val="lowerRoman"/>
      <w:lvlText w:val="%6."/>
      <w:lvlJc w:val="right"/>
      <w:pPr>
        <w:ind w:left="4320" w:hanging="180"/>
      </w:pPr>
    </w:lvl>
    <w:lvl w:ilvl="6" w:tplc="76EA7B0E">
      <w:start w:val="1"/>
      <w:numFmt w:val="decimal"/>
      <w:lvlText w:val="%7."/>
      <w:lvlJc w:val="left"/>
      <w:pPr>
        <w:ind w:left="5040" w:hanging="360"/>
      </w:pPr>
    </w:lvl>
    <w:lvl w:ilvl="7" w:tplc="4B36E934">
      <w:start w:val="1"/>
      <w:numFmt w:val="lowerLetter"/>
      <w:lvlText w:val="%8."/>
      <w:lvlJc w:val="left"/>
      <w:pPr>
        <w:ind w:left="5760" w:hanging="360"/>
      </w:pPr>
    </w:lvl>
    <w:lvl w:ilvl="8" w:tplc="1E667DD4">
      <w:start w:val="1"/>
      <w:numFmt w:val="lowerRoman"/>
      <w:lvlText w:val="%9."/>
      <w:lvlJc w:val="right"/>
      <w:pPr>
        <w:ind w:left="6480" w:hanging="180"/>
      </w:pPr>
    </w:lvl>
  </w:abstractNum>
  <w:abstractNum w:abstractNumId="37" w15:restartNumberingAfterBreak="0">
    <w:nsid w:val="2B0C9D3C"/>
    <w:multiLevelType w:val="hybridMultilevel"/>
    <w:tmpl w:val="0126854C"/>
    <w:lvl w:ilvl="0" w:tplc="23A01B54">
      <w:start w:val="1"/>
      <w:numFmt w:val="decimal"/>
      <w:lvlText w:val="%1."/>
      <w:lvlJc w:val="left"/>
      <w:pPr>
        <w:ind w:left="360" w:hanging="360"/>
      </w:pPr>
    </w:lvl>
    <w:lvl w:ilvl="1" w:tplc="AD9E1644">
      <w:start w:val="1"/>
      <w:numFmt w:val="lowerLetter"/>
      <w:lvlText w:val="%2."/>
      <w:lvlJc w:val="left"/>
      <w:pPr>
        <w:ind w:left="1440" w:hanging="360"/>
      </w:pPr>
    </w:lvl>
    <w:lvl w:ilvl="2" w:tplc="96B06E86">
      <w:start w:val="1"/>
      <w:numFmt w:val="lowerRoman"/>
      <w:lvlText w:val="%3."/>
      <w:lvlJc w:val="right"/>
      <w:pPr>
        <w:ind w:left="2160" w:hanging="180"/>
      </w:pPr>
    </w:lvl>
    <w:lvl w:ilvl="3" w:tplc="6E9851A4">
      <w:start w:val="1"/>
      <w:numFmt w:val="decimal"/>
      <w:lvlText w:val="%4."/>
      <w:lvlJc w:val="left"/>
      <w:pPr>
        <w:ind w:left="2880" w:hanging="360"/>
      </w:pPr>
    </w:lvl>
    <w:lvl w:ilvl="4" w:tplc="5D62E288">
      <w:start w:val="1"/>
      <w:numFmt w:val="lowerLetter"/>
      <w:lvlText w:val="%5."/>
      <w:lvlJc w:val="left"/>
      <w:pPr>
        <w:ind w:left="3600" w:hanging="360"/>
      </w:pPr>
    </w:lvl>
    <w:lvl w:ilvl="5" w:tplc="40AA2A82">
      <w:start w:val="1"/>
      <w:numFmt w:val="lowerRoman"/>
      <w:lvlText w:val="%6."/>
      <w:lvlJc w:val="right"/>
      <w:pPr>
        <w:ind w:left="4320" w:hanging="180"/>
      </w:pPr>
    </w:lvl>
    <w:lvl w:ilvl="6" w:tplc="38CE805A">
      <w:start w:val="1"/>
      <w:numFmt w:val="decimal"/>
      <w:lvlText w:val="%7."/>
      <w:lvlJc w:val="left"/>
      <w:pPr>
        <w:ind w:left="5040" w:hanging="360"/>
      </w:pPr>
    </w:lvl>
    <w:lvl w:ilvl="7" w:tplc="6E3A3782">
      <w:start w:val="1"/>
      <w:numFmt w:val="lowerLetter"/>
      <w:lvlText w:val="%8."/>
      <w:lvlJc w:val="left"/>
      <w:pPr>
        <w:ind w:left="5760" w:hanging="360"/>
      </w:pPr>
    </w:lvl>
    <w:lvl w:ilvl="8" w:tplc="D73A85A8">
      <w:start w:val="1"/>
      <w:numFmt w:val="lowerRoman"/>
      <w:lvlText w:val="%9."/>
      <w:lvlJc w:val="right"/>
      <w:pPr>
        <w:ind w:left="6480" w:hanging="180"/>
      </w:pPr>
    </w:lvl>
  </w:abstractNum>
  <w:abstractNum w:abstractNumId="38" w15:restartNumberingAfterBreak="0">
    <w:nsid w:val="2B2A2A50"/>
    <w:multiLevelType w:val="hybridMultilevel"/>
    <w:tmpl w:val="D83626EA"/>
    <w:lvl w:ilvl="0" w:tplc="573C003E">
      <w:start w:val="2"/>
      <w:numFmt w:val="decimal"/>
      <w:lvlText w:val="%1."/>
      <w:lvlJc w:val="left"/>
      <w:pPr>
        <w:ind w:left="360" w:hanging="360"/>
      </w:pPr>
    </w:lvl>
    <w:lvl w:ilvl="1" w:tplc="8E501938">
      <w:start w:val="1"/>
      <w:numFmt w:val="lowerLetter"/>
      <w:lvlText w:val="%2."/>
      <w:lvlJc w:val="left"/>
      <w:pPr>
        <w:ind w:left="1440" w:hanging="360"/>
      </w:pPr>
    </w:lvl>
    <w:lvl w:ilvl="2" w:tplc="B882DB1C">
      <w:start w:val="1"/>
      <w:numFmt w:val="lowerRoman"/>
      <w:lvlText w:val="%3."/>
      <w:lvlJc w:val="right"/>
      <w:pPr>
        <w:ind w:left="2160" w:hanging="180"/>
      </w:pPr>
    </w:lvl>
    <w:lvl w:ilvl="3" w:tplc="7370FD74">
      <w:start w:val="1"/>
      <w:numFmt w:val="decimal"/>
      <w:lvlText w:val="%4."/>
      <w:lvlJc w:val="left"/>
      <w:pPr>
        <w:ind w:left="2880" w:hanging="360"/>
      </w:pPr>
    </w:lvl>
    <w:lvl w:ilvl="4" w:tplc="107E2EBC">
      <w:start w:val="1"/>
      <w:numFmt w:val="lowerLetter"/>
      <w:lvlText w:val="%5."/>
      <w:lvlJc w:val="left"/>
      <w:pPr>
        <w:ind w:left="3600" w:hanging="360"/>
      </w:pPr>
    </w:lvl>
    <w:lvl w:ilvl="5" w:tplc="6876FC4E">
      <w:start w:val="1"/>
      <w:numFmt w:val="lowerRoman"/>
      <w:lvlText w:val="%6."/>
      <w:lvlJc w:val="right"/>
      <w:pPr>
        <w:ind w:left="4320" w:hanging="180"/>
      </w:pPr>
    </w:lvl>
    <w:lvl w:ilvl="6" w:tplc="E1E820B2">
      <w:start w:val="1"/>
      <w:numFmt w:val="decimal"/>
      <w:lvlText w:val="%7."/>
      <w:lvlJc w:val="left"/>
      <w:pPr>
        <w:ind w:left="5040" w:hanging="360"/>
      </w:pPr>
    </w:lvl>
    <w:lvl w:ilvl="7" w:tplc="D87E177E">
      <w:start w:val="1"/>
      <w:numFmt w:val="lowerLetter"/>
      <w:lvlText w:val="%8."/>
      <w:lvlJc w:val="left"/>
      <w:pPr>
        <w:ind w:left="5760" w:hanging="360"/>
      </w:pPr>
    </w:lvl>
    <w:lvl w:ilvl="8" w:tplc="83667AF4">
      <w:start w:val="1"/>
      <w:numFmt w:val="lowerRoman"/>
      <w:lvlText w:val="%9."/>
      <w:lvlJc w:val="right"/>
      <w:pPr>
        <w:ind w:left="6480" w:hanging="180"/>
      </w:pPr>
    </w:lvl>
  </w:abstractNum>
  <w:abstractNum w:abstractNumId="39" w15:restartNumberingAfterBreak="0">
    <w:nsid w:val="2D819020"/>
    <w:multiLevelType w:val="hybridMultilevel"/>
    <w:tmpl w:val="8580EA38"/>
    <w:lvl w:ilvl="0" w:tplc="F754D38E">
      <w:start w:val="1"/>
      <w:numFmt w:val="decimal"/>
      <w:lvlText w:val="%1."/>
      <w:lvlJc w:val="left"/>
      <w:pPr>
        <w:ind w:left="720" w:hanging="360"/>
      </w:pPr>
    </w:lvl>
    <w:lvl w:ilvl="1" w:tplc="737245AE">
      <w:start w:val="7"/>
      <w:numFmt w:val="lowerLetter"/>
      <w:lvlText w:val="%2."/>
      <w:lvlJc w:val="left"/>
      <w:pPr>
        <w:ind w:left="1440" w:hanging="360"/>
      </w:pPr>
    </w:lvl>
    <w:lvl w:ilvl="2" w:tplc="903E4244">
      <w:start w:val="1"/>
      <w:numFmt w:val="lowerRoman"/>
      <w:lvlText w:val="%3."/>
      <w:lvlJc w:val="right"/>
      <w:pPr>
        <w:ind w:left="2160" w:hanging="180"/>
      </w:pPr>
    </w:lvl>
    <w:lvl w:ilvl="3" w:tplc="74CE95C2">
      <w:start w:val="1"/>
      <w:numFmt w:val="decimal"/>
      <w:lvlText w:val="%4."/>
      <w:lvlJc w:val="left"/>
      <w:pPr>
        <w:ind w:left="2880" w:hanging="360"/>
      </w:pPr>
    </w:lvl>
    <w:lvl w:ilvl="4" w:tplc="DADCDDC4">
      <w:start w:val="1"/>
      <w:numFmt w:val="lowerLetter"/>
      <w:lvlText w:val="%5."/>
      <w:lvlJc w:val="left"/>
      <w:pPr>
        <w:ind w:left="3600" w:hanging="360"/>
      </w:pPr>
    </w:lvl>
    <w:lvl w:ilvl="5" w:tplc="32DA4054">
      <w:start w:val="1"/>
      <w:numFmt w:val="lowerRoman"/>
      <w:lvlText w:val="%6."/>
      <w:lvlJc w:val="right"/>
      <w:pPr>
        <w:ind w:left="4320" w:hanging="180"/>
      </w:pPr>
    </w:lvl>
    <w:lvl w:ilvl="6" w:tplc="423A226E">
      <w:start w:val="1"/>
      <w:numFmt w:val="decimal"/>
      <w:lvlText w:val="%7."/>
      <w:lvlJc w:val="left"/>
      <w:pPr>
        <w:ind w:left="5040" w:hanging="360"/>
      </w:pPr>
    </w:lvl>
    <w:lvl w:ilvl="7" w:tplc="31A61F20">
      <w:start w:val="1"/>
      <w:numFmt w:val="lowerLetter"/>
      <w:lvlText w:val="%8."/>
      <w:lvlJc w:val="left"/>
      <w:pPr>
        <w:ind w:left="5760" w:hanging="360"/>
      </w:pPr>
    </w:lvl>
    <w:lvl w:ilvl="8" w:tplc="61F4260C">
      <w:start w:val="1"/>
      <w:numFmt w:val="lowerRoman"/>
      <w:lvlText w:val="%9."/>
      <w:lvlJc w:val="right"/>
      <w:pPr>
        <w:ind w:left="6480" w:hanging="180"/>
      </w:pPr>
    </w:lvl>
  </w:abstractNum>
  <w:abstractNum w:abstractNumId="40" w15:restartNumberingAfterBreak="0">
    <w:nsid w:val="2E7B0E91"/>
    <w:multiLevelType w:val="hybridMultilevel"/>
    <w:tmpl w:val="737853FA"/>
    <w:lvl w:ilvl="0" w:tplc="3620D936">
      <w:start w:val="12"/>
      <w:numFmt w:val="decimal"/>
      <w:lvlText w:val="%1."/>
      <w:lvlJc w:val="left"/>
      <w:pPr>
        <w:ind w:left="720" w:hanging="360"/>
      </w:pPr>
    </w:lvl>
    <w:lvl w:ilvl="1" w:tplc="9A482604">
      <w:start w:val="1"/>
      <w:numFmt w:val="lowerLetter"/>
      <w:lvlText w:val="%2."/>
      <w:lvlJc w:val="left"/>
      <w:pPr>
        <w:ind w:left="1440" w:hanging="360"/>
      </w:pPr>
    </w:lvl>
    <w:lvl w:ilvl="2" w:tplc="C902E14C">
      <w:start w:val="1"/>
      <w:numFmt w:val="lowerRoman"/>
      <w:lvlText w:val="%3."/>
      <w:lvlJc w:val="right"/>
      <w:pPr>
        <w:ind w:left="2160" w:hanging="180"/>
      </w:pPr>
    </w:lvl>
    <w:lvl w:ilvl="3" w:tplc="C8F4B732">
      <w:start w:val="1"/>
      <w:numFmt w:val="decimal"/>
      <w:lvlText w:val="%4."/>
      <w:lvlJc w:val="left"/>
      <w:pPr>
        <w:ind w:left="2880" w:hanging="360"/>
      </w:pPr>
    </w:lvl>
    <w:lvl w:ilvl="4" w:tplc="990E2596">
      <w:start w:val="1"/>
      <w:numFmt w:val="lowerLetter"/>
      <w:lvlText w:val="%5."/>
      <w:lvlJc w:val="left"/>
      <w:pPr>
        <w:ind w:left="3600" w:hanging="360"/>
      </w:pPr>
    </w:lvl>
    <w:lvl w:ilvl="5" w:tplc="4CDE4370">
      <w:start w:val="1"/>
      <w:numFmt w:val="lowerRoman"/>
      <w:lvlText w:val="%6."/>
      <w:lvlJc w:val="right"/>
      <w:pPr>
        <w:ind w:left="4320" w:hanging="180"/>
      </w:pPr>
    </w:lvl>
    <w:lvl w:ilvl="6" w:tplc="B16CF42C">
      <w:start w:val="1"/>
      <w:numFmt w:val="decimal"/>
      <w:lvlText w:val="%7."/>
      <w:lvlJc w:val="left"/>
      <w:pPr>
        <w:ind w:left="5040" w:hanging="360"/>
      </w:pPr>
    </w:lvl>
    <w:lvl w:ilvl="7" w:tplc="E9948C38">
      <w:start w:val="1"/>
      <w:numFmt w:val="lowerLetter"/>
      <w:lvlText w:val="%8."/>
      <w:lvlJc w:val="left"/>
      <w:pPr>
        <w:ind w:left="5760" w:hanging="360"/>
      </w:pPr>
    </w:lvl>
    <w:lvl w:ilvl="8" w:tplc="BE24080E">
      <w:start w:val="1"/>
      <w:numFmt w:val="lowerRoman"/>
      <w:lvlText w:val="%9."/>
      <w:lvlJc w:val="right"/>
      <w:pPr>
        <w:ind w:left="6480" w:hanging="180"/>
      </w:pPr>
    </w:lvl>
  </w:abstractNum>
  <w:abstractNum w:abstractNumId="41" w15:restartNumberingAfterBreak="0">
    <w:nsid w:val="2EEA632D"/>
    <w:multiLevelType w:val="hybridMultilevel"/>
    <w:tmpl w:val="033C9874"/>
    <w:lvl w:ilvl="0" w:tplc="06C4DAC2">
      <w:start w:val="1"/>
      <w:numFmt w:val="decimal"/>
      <w:lvlText w:val="%1."/>
      <w:lvlJc w:val="left"/>
      <w:pPr>
        <w:ind w:left="720" w:hanging="360"/>
      </w:pPr>
    </w:lvl>
    <w:lvl w:ilvl="1" w:tplc="E6A4B71A">
      <w:start w:val="1"/>
      <w:numFmt w:val="lowerLetter"/>
      <w:lvlText w:val="%2."/>
      <w:lvlJc w:val="left"/>
      <w:pPr>
        <w:ind w:left="1440" w:hanging="360"/>
      </w:pPr>
    </w:lvl>
    <w:lvl w:ilvl="2" w:tplc="132E2860">
      <w:start w:val="1"/>
      <w:numFmt w:val="lowerRoman"/>
      <w:lvlText w:val="%3."/>
      <w:lvlJc w:val="right"/>
      <w:pPr>
        <w:ind w:left="2160" w:hanging="180"/>
      </w:pPr>
    </w:lvl>
    <w:lvl w:ilvl="3" w:tplc="42E47E60">
      <w:start w:val="1"/>
      <w:numFmt w:val="decimal"/>
      <w:lvlText w:val="%4."/>
      <w:lvlJc w:val="left"/>
      <w:pPr>
        <w:ind w:left="2880" w:hanging="360"/>
      </w:pPr>
    </w:lvl>
    <w:lvl w:ilvl="4" w:tplc="86DAC8D6">
      <w:start w:val="1"/>
      <w:numFmt w:val="lowerLetter"/>
      <w:lvlText w:val="%5."/>
      <w:lvlJc w:val="left"/>
      <w:pPr>
        <w:ind w:left="3600" w:hanging="360"/>
      </w:pPr>
    </w:lvl>
    <w:lvl w:ilvl="5" w:tplc="3028E4BA">
      <w:start w:val="1"/>
      <w:numFmt w:val="lowerRoman"/>
      <w:lvlText w:val="%6."/>
      <w:lvlJc w:val="right"/>
      <w:pPr>
        <w:ind w:left="4320" w:hanging="180"/>
      </w:pPr>
    </w:lvl>
    <w:lvl w:ilvl="6" w:tplc="5EDA69F8">
      <w:start w:val="1"/>
      <w:numFmt w:val="decimal"/>
      <w:lvlText w:val="%7."/>
      <w:lvlJc w:val="left"/>
      <w:pPr>
        <w:ind w:left="5040" w:hanging="360"/>
      </w:pPr>
    </w:lvl>
    <w:lvl w:ilvl="7" w:tplc="BA1A0212">
      <w:start w:val="1"/>
      <w:numFmt w:val="lowerLetter"/>
      <w:lvlText w:val="%8."/>
      <w:lvlJc w:val="left"/>
      <w:pPr>
        <w:ind w:left="5760" w:hanging="360"/>
      </w:pPr>
    </w:lvl>
    <w:lvl w:ilvl="8" w:tplc="E762325E">
      <w:start w:val="1"/>
      <w:numFmt w:val="lowerRoman"/>
      <w:lvlText w:val="%9."/>
      <w:lvlJc w:val="right"/>
      <w:pPr>
        <w:ind w:left="6480" w:hanging="180"/>
      </w:pPr>
    </w:lvl>
  </w:abstractNum>
  <w:abstractNum w:abstractNumId="42" w15:restartNumberingAfterBreak="0">
    <w:nsid w:val="3183EA0C"/>
    <w:multiLevelType w:val="hybridMultilevel"/>
    <w:tmpl w:val="D98A1086"/>
    <w:lvl w:ilvl="0" w:tplc="37A887CC">
      <w:start w:val="3"/>
      <w:numFmt w:val="decimal"/>
      <w:lvlText w:val="%1."/>
      <w:lvlJc w:val="left"/>
      <w:pPr>
        <w:ind w:left="720" w:hanging="360"/>
      </w:pPr>
    </w:lvl>
    <w:lvl w:ilvl="1" w:tplc="3E5E2632">
      <w:start w:val="1"/>
      <w:numFmt w:val="lowerLetter"/>
      <w:lvlText w:val="%2."/>
      <w:lvlJc w:val="left"/>
      <w:pPr>
        <w:ind w:left="1440" w:hanging="360"/>
      </w:pPr>
    </w:lvl>
    <w:lvl w:ilvl="2" w:tplc="B9B4AB26">
      <w:start w:val="1"/>
      <w:numFmt w:val="lowerRoman"/>
      <w:lvlText w:val="%3."/>
      <w:lvlJc w:val="right"/>
      <w:pPr>
        <w:ind w:left="2160" w:hanging="180"/>
      </w:pPr>
    </w:lvl>
    <w:lvl w:ilvl="3" w:tplc="48EE237C">
      <w:start w:val="1"/>
      <w:numFmt w:val="decimal"/>
      <w:lvlText w:val="%4."/>
      <w:lvlJc w:val="left"/>
      <w:pPr>
        <w:ind w:left="2880" w:hanging="360"/>
      </w:pPr>
    </w:lvl>
    <w:lvl w:ilvl="4" w:tplc="C4F20A7C">
      <w:start w:val="1"/>
      <w:numFmt w:val="lowerLetter"/>
      <w:lvlText w:val="%5."/>
      <w:lvlJc w:val="left"/>
      <w:pPr>
        <w:ind w:left="3600" w:hanging="360"/>
      </w:pPr>
    </w:lvl>
    <w:lvl w:ilvl="5" w:tplc="821266A8">
      <w:start w:val="1"/>
      <w:numFmt w:val="lowerRoman"/>
      <w:lvlText w:val="%6."/>
      <w:lvlJc w:val="right"/>
      <w:pPr>
        <w:ind w:left="4320" w:hanging="180"/>
      </w:pPr>
    </w:lvl>
    <w:lvl w:ilvl="6" w:tplc="A07C571E">
      <w:start w:val="1"/>
      <w:numFmt w:val="decimal"/>
      <w:lvlText w:val="%7."/>
      <w:lvlJc w:val="left"/>
      <w:pPr>
        <w:ind w:left="5040" w:hanging="360"/>
      </w:pPr>
    </w:lvl>
    <w:lvl w:ilvl="7" w:tplc="70B66580">
      <w:start w:val="1"/>
      <w:numFmt w:val="lowerLetter"/>
      <w:lvlText w:val="%8."/>
      <w:lvlJc w:val="left"/>
      <w:pPr>
        <w:ind w:left="5760" w:hanging="360"/>
      </w:pPr>
    </w:lvl>
    <w:lvl w:ilvl="8" w:tplc="556A4A84">
      <w:start w:val="1"/>
      <w:numFmt w:val="lowerRoman"/>
      <w:lvlText w:val="%9."/>
      <w:lvlJc w:val="right"/>
      <w:pPr>
        <w:ind w:left="6480" w:hanging="180"/>
      </w:pPr>
    </w:lvl>
  </w:abstractNum>
  <w:abstractNum w:abstractNumId="43" w15:restartNumberingAfterBreak="0">
    <w:nsid w:val="31F94DF5"/>
    <w:multiLevelType w:val="hybridMultilevel"/>
    <w:tmpl w:val="622A6396"/>
    <w:lvl w:ilvl="0" w:tplc="E6784F48">
      <w:start w:val="6"/>
      <w:numFmt w:val="decimal"/>
      <w:lvlText w:val="%1."/>
      <w:lvlJc w:val="left"/>
      <w:pPr>
        <w:ind w:left="720" w:hanging="360"/>
      </w:pPr>
    </w:lvl>
    <w:lvl w:ilvl="1" w:tplc="E8C20AAE">
      <w:start w:val="1"/>
      <w:numFmt w:val="lowerLetter"/>
      <w:lvlText w:val="%2."/>
      <w:lvlJc w:val="left"/>
      <w:pPr>
        <w:ind w:left="1440" w:hanging="360"/>
      </w:pPr>
    </w:lvl>
    <w:lvl w:ilvl="2" w:tplc="380A41FA">
      <w:start w:val="1"/>
      <w:numFmt w:val="lowerRoman"/>
      <w:lvlText w:val="%3."/>
      <w:lvlJc w:val="right"/>
      <w:pPr>
        <w:ind w:left="2160" w:hanging="180"/>
      </w:pPr>
    </w:lvl>
    <w:lvl w:ilvl="3" w:tplc="91D8AC24">
      <w:start w:val="1"/>
      <w:numFmt w:val="decimal"/>
      <w:lvlText w:val="%4."/>
      <w:lvlJc w:val="left"/>
      <w:pPr>
        <w:ind w:left="2880" w:hanging="360"/>
      </w:pPr>
    </w:lvl>
    <w:lvl w:ilvl="4" w:tplc="604223A4">
      <w:start w:val="1"/>
      <w:numFmt w:val="lowerLetter"/>
      <w:lvlText w:val="%5."/>
      <w:lvlJc w:val="left"/>
      <w:pPr>
        <w:ind w:left="3600" w:hanging="360"/>
      </w:pPr>
    </w:lvl>
    <w:lvl w:ilvl="5" w:tplc="B7BA136C">
      <w:start w:val="1"/>
      <w:numFmt w:val="lowerRoman"/>
      <w:lvlText w:val="%6."/>
      <w:lvlJc w:val="right"/>
      <w:pPr>
        <w:ind w:left="4320" w:hanging="180"/>
      </w:pPr>
    </w:lvl>
    <w:lvl w:ilvl="6" w:tplc="9D8A328C">
      <w:start w:val="1"/>
      <w:numFmt w:val="decimal"/>
      <w:lvlText w:val="%7."/>
      <w:lvlJc w:val="left"/>
      <w:pPr>
        <w:ind w:left="5040" w:hanging="360"/>
      </w:pPr>
    </w:lvl>
    <w:lvl w:ilvl="7" w:tplc="85CA058E">
      <w:start w:val="1"/>
      <w:numFmt w:val="lowerLetter"/>
      <w:lvlText w:val="%8."/>
      <w:lvlJc w:val="left"/>
      <w:pPr>
        <w:ind w:left="5760" w:hanging="360"/>
      </w:pPr>
    </w:lvl>
    <w:lvl w:ilvl="8" w:tplc="824ACE6C">
      <w:start w:val="1"/>
      <w:numFmt w:val="lowerRoman"/>
      <w:lvlText w:val="%9."/>
      <w:lvlJc w:val="right"/>
      <w:pPr>
        <w:ind w:left="6480" w:hanging="180"/>
      </w:pPr>
    </w:lvl>
  </w:abstractNum>
  <w:abstractNum w:abstractNumId="44" w15:restartNumberingAfterBreak="0">
    <w:nsid w:val="32941A9F"/>
    <w:multiLevelType w:val="hybridMultilevel"/>
    <w:tmpl w:val="890CFED0"/>
    <w:lvl w:ilvl="0" w:tplc="F7F65514">
      <w:start w:val="5"/>
      <w:numFmt w:val="decimal"/>
      <w:lvlText w:val="%1."/>
      <w:lvlJc w:val="left"/>
      <w:pPr>
        <w:ind w:left="360" w:hanging="360"/>
      </w:pPr>
    </w:lvl>
    <w:lvl w:ilvl="1" w:tplc="40F453E6">
      <w:start w:val="1"/>
      <w:numFmt w:val="lowerLetter"/>
      <w:lvlText w:val="%2."/>
      <w:lvlJc w:val="left"/>
      <w:pPr>
        <w:ind w:left="1440" w:hanging="360"/>
      </w:pPr>
    </w:lvl>
    <w:lvl w:ilvl="2" w:tplc="32C2BAC8">
      <w:start w:val="1"/>
      <w:numFmt w:val="lowerRoman"/>
      <w:lvlText w:val="%3."/>
      <w:lvlJc w:val="right"/>
      <w:pPr>
        <w:ind w:left="2160" w:hanging="180"/>
      </w:pPr>
    </w:lvl>
    <w:lvl w:ilvl="3" w:tplc="03E257A0">
      <w:start w:val="1"/>
      <w:numFmt w:val="decimal"/>
      <w:lvlText w:val="%4."/>
      <w:lvlJc w:val="left"/>
      <w:pPr>
        <w:ind w:left="2880" w:hanging="360"/>
      </w:pPr>
    </w:lvl>
    <w:lvl w:ilvl="4" w:tplc="2084C900">
      <w:start w:val="1"/>
      <w:numFmt w:val="lowerLetter"/>
      <w:lvlText w:val="%5."/>
      <w:lvlJc w:val="left"/>
      <w:pPr>
        <w:ind w:left="3600" w:hanging="360"/>
      </w:pPr>
    </w:lvl>
    <w:lvl w:ilvl="5" w:tplc="8B525FB4">
      <w:start w:val="1"/>
      <w:numFmt w:val="lowerRoman"/>
      <w:lvlText w:val="%6."/>
      <w:lvlJc w:val="right"/>
      <w:pPr>
        <w:ind w:left="4320" w:hanging="180"/>
      </w:pPr>
    </w:lvl>
    <w:lvl w:ilvl="6" w:tplc="EF18256E">
      <w:start w:val="1"/>
      <w:numFmt w:val="decimal"/>
      <w:lvlText w:val="%7."/>
      <w:lvlJc w:val="left"/>
      <w:pPr>
        <w:ind w:left="5040" w:hanging="360"/>
      </w:pPr>
    </w:lvl>
    <w:lvl w:ilvl="7" w:tplc="5B2E7544">
      <w:start w:val="1"/>
      <w:numFmt w:val="lowerLetter"/>
      <w:lvlText w:val="%8."/>
      <w:lvlJc w:val="left"/>
      <w:pPr>
        <w:ind w:left="5760" w:hanging="360"/>
      </w:pPr>
    </w:lvl>
    <w:lvl w:ilvl="8" w:tplc="4EB01338">
      <w:start w:val="1"/>
      <w:numFmt w:val="lowerRoman"/>
      <w:lvlText w:val="%9."/>
      <w:lvlJc w:val="right"/>
      <w:pPr>
        <w:ind w:left="6480" w:hanging="180"/>
      </w:pPr>
    </w:lvl>
  </w:abstractNum>
  <w:abstractNum w:abstractNumId="45" w15:restartNumberingAfterBreak="0">
    <w:nsid w:val="3618DD8A"/>
    <w:multiLevelType w:val="hybridMultilevel"/>
    <w:tmpl w:val="65CA71CC"/>
    <w:lvl w:ilvl="0" w:tplc="26145AB0">
      <w:start w:val="7"/>
      <w:numFmt w:val="decimal"/>
      <w:lvlText w:val="%1."/>
      <w:lvlJc w:val="left"/>
      <w:pPr>
        <w:ind w:left="360" w:hanging="360"/>
      </w:pPr>
    </w:lvl>
    <w:lvl w:ilvl="1" w:tplc="6480EA4E">
      <w:start w:val="1"/>
      <w:numFmt w:val="lowerLetter"/>
      <w:lvlText w:val="%2."/>
      <w:lvlJc w:val="left"/>
      <w:pPr>
        <w:ind w:left="1440" w:hanging="360"/>
      </w:pPr>
    </w:lvl>
    <w:lvl w:ilvl="2" w:tplc="30D60A76">
      <w:start w:val="1"/>
      <w:numFmt w:val="lowerRoman"/>
      <w:lvlText w:val="%3."/>
      <w:lvlJc w:val="right"/>
      <w:pPr>
        <w:ind w:left="2160" w:hanging="180"/>
      </w:pPr>
    </w:lvl>
    <w:lvl w:ilvl="3" w:tplc="D04EC7F4">
      <w:start w:val="1"/>
      <w:numFmt w:val="decimal"/>
      <w:lvlText w:val="%4."/>
      <w:lvlJc w:val="left"/>
      <w:pPr>
        <w:ind w:left="2880" w:hanging="360"/>
      </w:pPr>
    </w:lvl>
    <w:lvl w:ilvl="4" w:tplc="5D620518">
      <w:start w:val="1"/>
      <w:numFmt w:val="lowerLetter"/>
      <w:lvlText w:val="%5."/>
      <w:lvlJc w:val="left"/>
      <w:pPr>
        <w:ind w:left="3600" w:hanging="360"/>
      </w:pPr>
    </w:lvl>
    <w:lvl w:ilvl="5" w:tplc="C2F0E218">
      <w:start w:val="1"/>
      <w:numFmt w:val="lowerRoman"/>
      <w:lvlText w:val="%6."/>
      <w:lvlJc w:val="right"/>
      <w:pPr>
        <w:ind w:left="4320" w:hanging="180"/>
      </w:pPr>
    </w:lvl>
    <w:lvl w:ilvl="6" w:tplc="60F40188">
      <w:start w:val="1"/>
      <w:numFmt w:val="decimal"/>
      <w:lvlText w:val="%7."/>
      <w:lvlJc w:val="left"/>
      <w:pPr>
        <w:ind w:left="5040" w:hanging="360"/>
      </w:pPr>
    </w:lvl>
    <w:lvl w:ilvl="7" w:tplc="3CAE4AD6">
      <w:start w:val="1"/>
      <w:numFmt w:val="lowerLetter"/>
      <w:lvlText w:val="%8."/>
      <w:lvlJc w:val="left"/>
      <w:pPr>
        <w:ind w:left="5760" w:hanging="360"/>
      </w:pPr>
    </w:lvl>
    <w:lvl w:ilvl="8" w:tplc="6660E0AC">
      <w:start w:val="1"/>
      <w:numFmt w:val="lowerRoman"/>
      <w:lvlText w:val="%9."/>
      <w:lvlJc w:val="right"/>
      <w:pPr>
        <w:ind w:left="6480" w:hanging="180"/>
      </w:pPr>
    </w:lvl>
  </w:abstractNum>
  <w:abstractNum w:abstractNumId="46" w15:restartNumberingAfterBreak="0">
    <w:nsid w:val="379BDFAA"/>
    <w:multiLevelType w:val="hybridMultilevel"/>
    <w:tmpl w:val="1D80206A"/>
    <w:lvl w:ilvl="0" w:tplc="EF5AD31C">
      <w:start w:val="16"/>
      <w:numFmt w:val="decimal"/>
      <w:lvlText w:val="%1."/>
      <w:lvlJc w:val="left"/>
      <w:pPr>
        <w:ind w:left="360" w:hanging="360"/>
      </w:pPr>
    </w:lvl>
    <w:lvl w:ilvl="1" w:tplc="581C9BB8">
      <w:start w:val="1"/>
      <w:numFmt w:val="lowerLetter"/>
      <w:lvlText w:val="%2."/>
      <w:lvlJc w:val="left"/>
      <w:pPr>
        <w:ind w:left="1440" w:hanging="360"/>
      </w:pPr>
    </w:lvl>
    <w:lvl w:ilvl="2" w:tplc="907A28CC">
      <w:start w:val="1"/>
      <w:numFmt w:val="lowerRoman"/>
      <w:lvlText w:val="%3."/>
      <w:lvlJc w:val="right"/>
      <w:pPr>
        <w:ind w:left="2160" w:hanging="180"/>
      </w:pPr>
    </w:lvl>
    <w:lvl w:ilvl="3" w:tplc="70BE943A">
      <w:start w:val="1"/>
      <w:numFmt w:val="decimal"/>
      <w:lvlText w:val="%4."/>
      <w:lvlJc w:val="left"/>
      <w:pPr>
        <w:ind w:left="2880" w:hanging="360"/>
      </w:pPr>
    </w:lvl>
    <w:lvl w:ilvl="4" w:tplc="DB04EA46">
      <w:start w:val="1"/>
      <w:numFmt w:val="lowerLetter"/>
      <w:lvlText w:val="%5."/>
      <w:lvlJc w:val="left"/>
      <w:pPr>
        <w:ind w:left="3600" w:hanging="360"/>
      </w:pPr>
    </w:lvl>
    <w:lvl w:ilvl="5" w:tplc="26A4E3E8">
      <w:start w:val="1"/>
      <w:numFmt w:val="lowerRoman"/>
      <w:lvlText w:val="%6."/>
      <w:lvlJc w:val="right"/>
      <w:pPr>
        <w:ind w:left="4320" w:hanging="180"/>
      </w:pPr>
    </w:lvl>
    <w:lvl w:ilvl="6" w:tplc="DFB4ACD6">
      <w:start w:val="1"/>
      <w:numFmt w:val="decimal"/>
      <w:lvlText w:val="%7."/>
      <w:lvlJc w:val="left"/>
      <w:pPr>
        <w:ind w:left="5040" w:hanging="360"/>
      </w:pPr>
    </w:lvl>
    <w:lvl w:ilvl="7" w:tplc="FA0678F4">
      <w:start w:val="1"/>
      <w:numFmt w:val="lowerLetter"/>
      <w:lvlText w:val="%8."/>
      <w:lvlJc w:val="left"/>
      <w:pPr>
        <w:ind w:left="5760" w:hanging="360"/>
      </w:pPr>
    </w:lvl>
    <w:lvl w:ilvl="8" w:tplc="95A8B11A">
      <w:start w:val="1"/>
      <w:numFmt w:val="lowerRoman"/>
      <w:lvlText w:val="%9."/>
      <w:lvlJc w:val="right"/>
      <w:pPr>
        <w:ind w:left="6480" w:hanging="180"/>
      </w:pPr>
    </w:lvl>
  </w:abstractNum>
  <w:abstractNum w:abstractNumId="47" w15:restartNumberingAfterBreak="0">
    <w:nsid w:val="38498C07"/>
    <w:multiLevelType w:val="hybridMultilevel"/>
    <w:tmpl w:val="7FE849C0"/>
    <w:lvl w:ilvl="0" w:tplc="C0EA8CEC">
      <w:start w:val="1"/>
      <w:numFmt w:val="decimal"/>
      <w:lvlText w:val="%1."/>
      <w:lvlJc w:val="left"/>
      <w:pPr>
        <w:ind w:left="720" w:hanging="360"/>
      </w:pPr>
    </w:lvl>
    <w:lvl w:ilvl="1" w:tplc="9B42B8B8">
      <w:start w:val="1"/>
      <w:numFmt w:val="lowerLetter"/>
      <w:lvlText w:val="%2."/>
      <w:lvlJc w:val="left"/>
      <w:pPr>
        <w:ind w:left="1440" w:hanging="360"/>
      </w:pPr>
    </w:lvl>
    <w:lvl w:ilvl="2" w:tplc="1CC8A9D6">
      <w:start w:val="1"/>
      <w:numFmt w:val="lowerRoman"/>
      <w:lvlText w:val="%3."/>
      <w:lvlJc w:val="right"/>
      <w:pPr>
        <w:ind w:left="2160" w:hanging="180"/>
      </w:pPr>
    </w:lvl>
    <w:lvl w:ilvl="3" w:tplc="E3167538">
      <w:start w:val="1"/>
      <w:numFmt w:val="decimal"/>
      <w:lvlText w:val="%4."/>
      <w:lvlJc w:val="left"/>
      <w:pPr>
        <w:ind w:left="2880" w:hanging="360"/>
      </w:pPr>
    </w:lvl>
    <w:lvl w:ilvl="4" w:tplc="4A40D19C">
      <w:start w:val="1"/>
      <w:numFmt w:val="lowerLetter"/>
      <w:lvlText w:val="%5."/>
      <w:lvlJc w:val="left"/>
      <w:pPr>
        <w:ind w:left="3600" w:hanging="360"/>
      </w:pPr>
    </w:lvl>
    <w:lvl w:ilvl="5" w:tplc="EF7E5088">
      <w:start w:val="1"/>
      <w:numFmt w:val="lowerRoman"/>
      <w:lvlText w:val="%6."/>
      <w:lvlJc w:val="right"/>
      <w:pPr>
        <w:ind w:left="4320" w:hanging="180"/>
      </w:pPr>
    </w:lvl>
    <w:lvl w:ilvl="6" w:tplc="F84059FC">
      <w:start w:val="1"/>
      <w:numFmt w:val="decimal"/>
      <w:lvlText w:val="%7."/>
      <w:lvlJc w:val="left"/>
      <w:pPr>
        <w:ind w:left="5040" w:hanging="360"/>
      </w:pPr>
    </w:lvl>
    <w:lvl w:ilvl="7" w:tplc="B47C80BA">
      <w:start w:val="1"/>
      <w:numFmt w:val="lowerLetter"/>
      <w:lvlText w:val="%8."/>
      <w:lvlJc w:val="left"/>
      <w:pPr>
        <w:ind w:left="5760" w:hanging="360"/>
      </w:pPr>
    </w:lvl>
    <w:lvl w:ilvl="8" w:tplc="034611D0">
      <w:start w:val="1"/>
      <w:numFmt w:val="lowerRoman"/>
      <w:lvlText w:val="%9."/>
      <w:lvlJc w:val="right"/>
      <w:pPr>
        <w:ind w:left="6480" w:hanging="180"/>
      </w:pPr>
    </w:lvl>
  </w:abstractNum>
  <w:abstractNum w:abstractNumId="48" w15:restartNumberingAfterBreak="0">
    <w:nsid w:val="3850DAB3"/>
    <w:multiLevelType w:val="hybridMultilevel"/>
    <w:tmpl w:val="18084944"/>
    <w:lvl w:ilvl="0" w:tplc="2482DB10">
      <w:start w:val="1"/>
      <w:numFmt w:val="decimal"/>
      <w:lvlText w:val="%1."/>
      <w:lvlJc w:val="left"/>
      <w:pPr>
        <w:ind w:left="720" w:hanging="360"/>
      </w:pPr>
    </w:lvl>
    <w:lvl w:ilvl="1" w:tplc="9C0E4F78">
      <w:start w:val="2"/>
      <w:numFmt w:val="lowerLetter"/>
      <w:lvlText w:val="%2."/>
      <w:lvlJc w:val="left"/>
      <w:pPr>
        <w:ind w:left="1080" w:hanging="360"/>
      </w:pPr>
    </w:lvl>
    <w:lvl w:ilvl="2" w:tplc="42E00AE0">
      <w:start w:val="1"/>
      <w:numFmt w:val="lowerRoman"/>
      <w:lvlText w:val="%3."/>
      <w:lvlJc w:val="right"/>
      <w:pPr>
        <w:ind w:left="2160" w:hanging="180"/>
      </w:pPr>
    </w:lvl>
    <w:lvl w:ilvl="3" w:tplc="79D42B1C">
      <w:start w:val="1"/>
      <w:numFmt w:val="decimal"/>
      <w:lvlText w:val="%4."/>
      <w:lvlJc w:val="left"/>
      <w:pPr>
        <w:ind w:left="2880" w:hanging="360"/>
      </w:pPr>
    </w:lvl>
    <w:lvl w:ilvl="4" w:tplc="3956F464">
      <w:start w:val="1"/>
      <w:numFmt w:val="lowerLetter"/>
      <w:lvlText w:val="%5."/>
      <w:lvlJc w:val="left"/>
      <w:pPr>
        <w:ind w:left="3600" w:hanging="360"/>
      </w:pPr>
    </w:lvl>
    <w:lvl w:ilvl="5" w:tplc="32CADA42">
      <w:start w:val="1"/>
      <w:numFmt w:val="lowerRoman"/>
      <w:lvlText w:val="%6."/>
      <w:lvlJc w:val="right"/>
      <w:pPr>
        <w:ind w:left="4320" w:hanging="180"/>
      </w:pPr>
    </w:lvl>
    <w:lvl w:ilvl="6" w:tplc="9F3C4EA4">
      <w:start w:val="1"/>
      <w:numFmt w:val="decimal"/>
      <w:lvlText w:val="%7."/>
      <w:lvlJc w:val="left"/>
      <w:pPr>
        <w:ind w:left="5040" w:hanging="360"/>
      </w:pPr>
    </w:lvl>
    <w:lvl w:ilvl="7" w:tplc="8124B304">
      <w:start w:val="1"/>
      <w:numFmt w:val="lowerLetter"/>
      <w:lvlText w:val="%8."/>
      <w:lvlJc w:val="left"/>
      <w:pPr>
        <w:ind w:left="5760" w:hanging="360"/>
      </w:pPr>
    </w:lvl>
    <w:lvl w:ilvl="8" w:tplc="2CAE8E8C">
      <w:start w:val="1"/>
      <w:numFmt w:val="lowerRoman"/>
      <w:lvlText w:val="%9."/>
      <w:lvlJc w:val="right"/>
      <w:pPr>
        <w:ind w:left="6480" w:hanging="180"/>
      </w:pPr>
    </w:lvl>
  </w:abstractNum>
  <w:abstractNum w:abstractNumId="49" w15:restartNumberingAfterBreak="0">
    <w:nsid w:val="390EA7B0"/>
    <w:multiLevelType w:val="hybridMultilevel"/>
    <w:tmpl w:val="F9749FBE"/>
    <w:lvl w:ilvl="0" w:tplc="C972D96A">
      <w:start w:val="5"/>
      <w:numFmt w:val="decimal"/>
      <w:lvlText w:val="%1."/>
      <w:lvlJc w:val="left"/>
      <w:pPr>
        <w:ind w:left="720" w:hanging="360"/>
      </w:pPr>
    </w:lvl>
    <w:lvl w:ilvl="1" w:tplc="671657AA">
      <w:start w:val="1"/>
      <w:numFmt w:val="lowerLetter"/>
      <w:lvlText w:val="%2."/>
      <w:lvlJc w:val="left"/>
      <w:pPr>
        <w:ind w:left="1440" w:hanging="360"/>
      </w:pPr>
    </w:lvl>
    <w:lvl w:ilvl="2" w:tplc="94DA1068">
      <w:start w:val="1"/>
      <w:numFmt w:val="lowerRoman"/>
      <w:lvlText w:val="%3."/>
      <w:lvlJc w:val="right"/>
      <w:pPr>
        <w:ind w:left="2160" w:hanging="180"/>
      </w:pPr>
    </w:lvl>
    <w:lvl w:ilvl="3" w:tplc="CFCA2558">
      <w:start w:val="1"/>
      <w:numFmt w:val="decimal"/>
      <w:lvlText w:val="%4."/>
      <w:lvlJc w:val="left"/>
      <w:pPr>
        <w:ind w:left="2880" w:hanging="360"/>
      </w:pPr>
    </w:lvl>
    <w:lvl w:ilvl="4" w:tplc="015A3F48">
      <w:start w:val="1"/>
      <w:numFmt w:val="lowerLetter"/>
      <w:lvlText w:val="%5."/>
      <w:lvlJc w:val="left"/>
      <w:pPr>
        <w:ind w:left="3600" w:hanging="360"/>
      </w:pPr>
    </w:lvl>
    <w:lvl w:ilvl="5" w:tplc="FCCCC294">
      <w:start w:val="1"/>
      <w:numFmt w:val="lowerRoman"/>
      <w:lvlText w:val="%6."/>
      <w:lvlJc w:val="right"/>
      <w:pPr>
        <w:ind w:left="4320" w:hanging="180"/>
      </w:pPr>
    </w:lvl>
    <w:lvl w:ilvl="6" w:tplc="5292274E">
      <w:start w:val="1"/>
      <w:numFmt w:val="decimal"/>
      <w:lvlText w:val="%7."/>
      <w:lvlJc w:val="left"/>
      <w:pPr>
        <w:ind w:left="5040" w:hanging="360"/>
      </w:pPr>
    </w:lvl>
    <w:lvl w:ilvl="7" w:tplc="53E83A98">
      <w:start w:val="1"/>
      <w:numFmt w:val="lowerLetter"/>
      <w:lvlText w:val="%8."/>
      <w:lvlJc w:val="left"/>
      <w:pPr>
        <w:ind w:left="5760" w:hanging="360"/>
      </w:pPr>
    </w:lvl>
    <w:lvl w:ilvl="8" w:tplc="4AF870EC">
      <w:start w:val="1"/>
      <w:numFmt w:val="lowerRoman"/>
      <w:lvlText w:val="%9."/>
      <w:lvlJc w:val="right"/>
      <w:pPr>
        <w:ind w:left="6480" w:hanging="180"/>
      </w:pPr>
    </w:lvl>
  </w:abstractNum>
  <w:abstractNum w:abstractNumId="50" w15:restartNumberingAfterBreak="0">
    <w:nsid w:val="3D7488AD"/>
    <w:multiLevelType w:val="hybridMultilevel"/>
    <w:tmpl w:val="51E06C6E"/>
    <w:lvl w:ilvl="0" w:tplc="133400D6">
      <w:start w:val="1"/>
      <w:numFmt w:val="bullet"/>
      <w:lvlText w:val=""/>
      <w:lvlJc w:val="left"/>
      <w:pPr>
        <w:ind w:left="720" w:hanging="360"/>
      </w:pPr>
      <w:rPr>
        <w:rFonts w:hint="default" w:ascii="Symbol" w:hAnsi="Symbol"/>
      </w:rPr>
    </w:lvl>
    <w:lvl w:ilvl="1" w:tplc="8E96A50C">
      <w:start w:val="1"/>
      <w:numFmt w:val="bullet"/>
      <w:lvlText w:val="o"/>
      <w:lvlJc w:val="left"/>
      <w:pPr>
        <w:ind w:left="1440" w:hanging="360"/>
      </w:pPr>
      <w:rPr>
        <w:rFonts w:hint="default" w:ascii="Courier New" w:hAnsi="Courier New"/>
      </w:rPr>
    </w:lvl>
    <w:lvl w:ilvl="2" w:tplc="6E3C88D2">
      <w:start w:val="1"/>
      <w:numFmt w:val="bullet"/>
      <w:lvlText w:val=""/>
      <w:lvlJc w:val="left"/>
      <w:pPr>
        <w:ind w:left="2160" w:hanging="360"/>
      </w:pPr>
      <w:rPr>
        <w:rFonts w:hint="default" w:ascii="Wingdings" w:hAnsi="Wingdings"/>
      </w:rPr>
    </w:lvl>
    <w:lvl w:ilvl="3" w:tplc="69B6D2BA">
      <w:start w:val="1"/>
      <w:numFmt w:val="bullet"/>
      <w:lvlText w:val=""/>
      <w:lvlJc w:val="left"/>
      <w:pPr>
        <w:ind w:left="2880" w:hanging="360"/>
      </w:pPr>
      <w:rPr>
        <w:rFonts w:hint="default" w:ascii="Symbol" w:hAnsi="Symbol"/>
      </w:rPr>
    </w:lvl>
    <w:lvl w:ilvl="4" w:tplc="B6AA42BC">
      <w:start w:val="1"/>
      <w:numFmt w:val="bullet"/>
      <w:lvlText w:val="o"/>
      <w:lvlJc w:val="left"/>
      <w:pPr>
        <w:ind w:left="3600" w:hanging="360"/>
      </w:pPr>
      <w:rPr>
        <w:rFonts w:hint="default" w:ascii="Courier New" w:hAnsi="Courier New"/>
      </w:rPr>
    </w:lvl>
    <w:lvl w:ilvl="5" w:tplc="B4AEF906">
      <w:start w:val="1"/>
      <w:numFmt w:val="bullet"/>
      <w:lvlText w:val=""/>
      <w:lvlJc w:val="left"/>
      <w:pPr>
        <w:ind w:left="4320" w:hanging="360"/>
      </w:pPr>
      <w:rPr>
        <w:rFonts w:hint="default" w:ascii="Wingdings" w:hAnsi="Wingdings"/>
      </w:rPr>
    </w:lvl>
    <w:lvl w:ilvl="6" w:tplc="E0E083AA">
      <w:start w:val="1"/>
      <w:numFmt w:val="bullet"/>
      <w:lvlText w:val=""/>
      <w:lvlJc w:val="left"/>
      <w:pPr>
        <w:ind w:left="5040" w:hanging="360"/>
      </w:pPr>
      <w:rPr>
        <w:rFonts w:hint="default" w:ascii="Symbol" w:hAnsi="Symbol"/>
      </w:rPr>
    </w:lvl>
    <w:lvl w:ilvl="7" w:tplc="7E6C8122">
      <w:start w:val="1"/>
      <w:numFmt w:val="bullet"/>
      <w:lvlText w:val="o"/>
      <w:lvlJc w:val="left"/>
      <w:pPr>
        <w:ind w:left="5760" w:hanging="360"/>
      </w:pPr>
      <w:rPr>
        <w:rFonts w:hint="default" w:ascii="Courier New" w:hAnsi="Courier New"/>
      </w:rPr>
    </w:lvl>
    <w:lvl w:ilvl="8" w:tplc="972AA406">
      <w:start w:val="1"/>
      <w:numFmt w:val="bullet"/>
      <w:lvlText w:val=""/>
      <w:lvlJc w:val="left"/>
      <w:pPr>
        <w:ind w:left="6480" w:hanging="360"/>
      </w:pPr>
      <w:rPr>
        <w:rFonts w:hint="default" w:ascii="Wingdings" w:hAnsi="Wingdings"/>
      </w:rPr>
    </w:lvl>
  </w:abstractNum>
  <w:abstractNum w:abstractNumId="51" w15:restartNumberingAfterBreak="0">
    <w:nsid w:val="3E7785F0"/>
    <w:multiLevelType w:val="hybridMultilevel"/>
    <w:tmpl w:val="49247D66"/>
    <w:lvl w:ilvl="0" w:tplc="2BD2880A">
      <w:start w:val="4"/>
      <w:numFmt w:val="decimal"/>
      <w:lvlText w:val="%1."/>
      <w:lvlJc w:val="left"/>
      <w:pPr>
        <w:ind w:left="720" w:hanging="360"/>
      </w:pPr>
    </w:lvl>
    <w:lvl w:ilvl="1" w:tplc="833AE094">
      <w:start w:val="1"/>
      <w:numFmt w:val="lowerLetter"/>
      <w:lvlText w:val="%2."/>
      <w:lvlJc w:val="left"/>
      <w:pPr>
        <w:ind w:left="1440" w:hanging="360"/>
      </w:pPr>
    </w:lvl>
    <w:lvl w:ilvl="2" w:tplc="4010236A">
      <w:start w:val="1"/>
      <w:numFmt w:val="lowerRoman"/>
      <w:lvlText w:val="%3."/>
      <w:lvlJc w:val="right"/>
      <w:pPr>
        <w:ind w:left="2160" w:hanging="180"/>
      </w:pPr>
    </w:lvl>
    <w:lvl w:ilvl="3" w:tplc="E1645B1C">
      <w:start w:val="1"/>
      <w:numFmt w:val="decimal"/>
      <w:lvlText w:val="%4."/>
      <w:lvlJc w:val="left"/>
      <w:pPr>
        <w:ind w:left="2880" w:hanging="360"/>
      </w:pPr>
    </w:lvl>
    <w:lvl w:ilvl="4" w:tplc="C02A8106">
      <w:start w:val="1"/>
      <w:numFmt w:val="lowerLetter"/>
      <w:lvlText w:val="%5."/>
      <w:lvlJc w:val="left"/>
      <w:pPr>
        <w:ind w:left="3600" w:hanging="360"/>
      </w:pPr>
    </w:lvl>
    <w:lvl w:ilvl="5" w:tplc="6440438A">
      <w:start w:val="1"/>
      <w:numFmt w:val="lowerRoman"/>
      <w:lvlText w:val="%6."/>
      <w:lvlJc w:val="right"/>
      <w:pPr>
        <w:ind w:left="4320" w:hanging="180"/>
      </w:pPr>
    </w:lvl>
    <w:lvl w:ilvl="6" w:tplc="892A9550">
      <w:start w:val="1"/>
      <w:numFmt w:val="decimal"/>
      <w:lvlText w:val="%7."/>
      <w:lvlJc w:val="left"/>
      <w:pPr>
        <w:ind w:left="5040" w:hanging="360"/>
      </w:pPr>
    </w:lvl>
    <w:lvl w:ilvl="7" w:tplc="B69E6A2A">
      <w:start w:val="1"/>
      <w:numFmt w:val="lowerLetter"/>
      <w:lvlText w:val="%8."/>
      <w:lvlJc w:val="left"/>
      <w:pPr>
        <w:ind w:left="5760" w:hanging="360"/>
      </w:pPr>
    </w:lvl>
    <w:lvl w:ilvl="8" w:tplc="646E4AB8">
      <w:start w:val="1"/>
      <w:numFmt w:val="lowerRoman"/>
      <w:lvlText w:val="%9."/>
      <w:lvlJc w:val="right"/>
      <w:pPr>
        <w:ind w:left="6480" w:hanging="180"/>
      </w:pPr>
    </w:lvl>
  </w:abstractNum>
  <w:abstractNum w:abstractNumId="52" w15:restartNumberingAfterBreak="0">
    <w:nsid w:val="3EDF55D3"/>
    <w:multiLevelType w:val="hybridMultilevel"/>
    <w:tmpl w:val="B986D2FA"/>
    <w:lvl w:ilvl="0" w:tplc="6AD4C0BA">
      <w:start w:val="6"/>
      <w:numFmt w:val="decimal"/>
      <w:lvlText w:val="%1."/>
      <w:lvlJc w:val="left"/>
      <w:pPr>
        <w:ind w:left="360" w:hanging="360"/>
      </w:pPr>
    </w:lvl>
    <w:lvl w:ilvl="1" w:tplc="16EA4F36">
      <w:start w:val="1"/>
      <w:numFmt w:val="lowerLetter"/>
      <w:lvlText w:val="%2."/>
      <w:lvlJc w:val="left"/>
      <w:pPr>
        <w:ind w:left="1440" w:hanging="360"/>
      </w:pPr>
    </w:lvl>
    <w:lvl w:ilvl="2" w:tplc="4B6A8EE2">
      <w:start w:val="1"/>
      <w:numFmt w:val="lowerRoman"/>
      <w:lvlText w:val="%3."/>
      <w:lvlJc w:val="right"/>
      <w:pPr>
        <w:ind w:left="2160" w:hanging="180"/>
      </w:pPr>
    </w:lvl>
    <w:lvl w:ilvl="3" w:tplc="0A581DCC">
      <w:start w:val="1"/>
      <w:numFmt w:val="decimal"/>
      <w:lvlText w:val="%4."/>
      <w:lvlJc w:val="left"/>
      <w:pPr>
        <w:ind w:left="2880" w:hanging="360"/>
      </w:pPr>
    </w:lvl>
    <w:lvl w:ilvl="4" w:tplc="964EB62C">
      <w:start w:val="1"/>
      <w:numFmt w:val="lowerLetter"/>
      <w:lvlText w:val="%5."/>
      <w:lvlJc w:val="left"/>
      <w:pPr>
        <w:ind w:left="3600" w:hanging="360"/>
      </w:pPr>
    </w:lvl>
    <w:lvl w:ilvl="5" w:tplc="6E3C7C24">
      <w:start w:val="1"/>
      <w:numFmt w:val="lowerRoman"/>
      <w:lvlText w:val="%6."/>
      <w:lvlJc w:val="right"/>
      <w:pPr>
        <w:ind w:left="4320" w:hanging="180"/>
      </w:pPr>
    </w:lvl>
    <w:lvl w:ilvl="6" w:tplc="E326BBD0">
      <w:start w:val="1"/>
      <w:numFmt w:val="decimal"/>
      <w:lvlText w:val="%7."/>
      <w:lvlJc w:val="left"/>
      <w:pPr>
        <w:ind w:left="5040" w:hanging="360"/>
      </w:pPr>
    </w:lvl>
    <w:lvl w:ilvl="7" w:tplc="964E9EC0">
      <w:start w:val="1"/>
      <w:numFmt w:val="lowerLetter"/>
      <w:lvlText w:val="%8."/>
      <w:lvlJc w:val="left"/>
      <w:pPr>
        <w:ind w:left="5760" w:hanging="360"/>
      </w:pPr>
    </w:lvl>
    <w:lvl w:ilvl="8" w:tplc="D7209162">
      <w:start w:val="1"/>
      <w:numFmt w:val="lowerRoman"/>
      <w:lvlText w:val="%9."/>
      <w:lvlJc w:val="right"/>
      <w:pPr>
        <w:ind w:left="6480" w:hanging="180"/>
      </w:pPr>
    </w:lvl>
  </w:abstractNum>
  <w:abstractNum w:abstractNumId="53" w15:restartNumberingAfterBreak="0">
    <w:nsid w:val="3F294D77"/>
    <w:multiLevelType w:val="hybridMultilevel"/>
    <w:tmpl w:val="655E3A9C"/>
    <w:lvl w:ilvl="0" w:tplc="F38E3E8A">
      <w:start w:val="4"/>
      <w:numFmt w:val="decimal"/>
      <w:lvlText w:val="%1."/>
      <w:lvlJc w:val="left"/>
      <w:pPr>
        <w:ind w:left="360" w:hanging="360"/>
      </w:pPr>
    </w:lvl>
    <w:lvl w:ilvl="1" w:tplc="88801618">
      <w:start w:val="1"/>
      <w:numFmt w:val="lowerLetter"/>
      <w:lvlText w:val="%2."/>
      <w:lvlJc w:val="left"/>
      <w:pPr>
        <w:ind w:left="1440" w:hanging="360"/>
      </w:pPr>
    </w:lvl>
    <w:lvl w:ilvl="2" w:tplc="15FCCCD0">
      <w:start w:val="1"/>
      <w:numFmt w:val="lowerRoman"/>
      <w:lvlText w:val="%3."/>
      <w:lvlJc w:val="right"/>
      <w:pPr>
        <w:ind w:left="2160" w:hanging="180"/>
      </w:pPr>
    </w:lvl>
    <w:lvl w:ilvl="3" w:tplc="06D8FEDC">
      <w:start w:val="1"/>
      <w:numFmt w:val="decimal"/>
      <w:lvlText w:val="%4."/>
      <w:lvlJc w:val="left"/>
      <w:pPr>
        <w:ind w:left="2880" w:hanging="360"/>
      </w:pPr>
    </w:lvl>
    <w:lvl w:ilvl="4" w:tplc="E776270C">
      <w:start w:val="1"/>
      <w:numFmt w:val="lowerLetter"/>
      <w:lvlText w:val="%5."/>
      <w:lvlJc w:val="left"/>
      <w:pPr>
        <w:ind w:left="3600" w:hanging="360"/>
      </w:pPr>
    </w:lvl>
    <w:lvl w:ilvl="5" w:tplc="81A64214">
      <w:start w:val="1"/>
      <w:numFmt w:val="lowerRoman"/>
      <w:lvlText w:val="%6."/>
      <w:lvlJc w:val="right"/>
      <w:pPr>
        <w:ind w:left="4320" w:hanging="180"/>
      </w:pPr>
    </w:lvl>
    <w:lvl w:ilvl="6" w:tplc="43E4F1B6">
      <w:start w:val="1"/>
      <w:numFmt w:val="decimal"/>
      <w:lvlText w:val="%7."/>
      <w:lvlJc w:val="left"/>
      <w:pPr>
        <w:ind w:left="5040" w:hanging="360"/>
      </w:pPr>
    </w:lvl>
    <w:lvl w:ilvl="7" w:tplc="85BE714C">
      <w:start w:val="1"/>
      <w:numFmt w:val="lowerLetter"/>
      <w:lvlText w:val="%8."/>
      <w:lvlJc w:val="left"/>
      <w:pPr>
        <w:ind w:left="5760" w:hanging="360"/>
      </w:pPr>
    </w:lvl>
    <w:lvl w:ilvl="8" w:tplc="DAB61B88">
      <w:start w:val="1"/>
      <w:numFmt w:val="lowerRoman"/>
      <w:lvlText w:val="%9."/>
      <w:lvlJc w:val="right"/>
      <w:pPr>
        <w:ind w:left="6480" w:hanging="180"/>
      </w:pPr>
    </w:lvl>
  </w:abstractNum>
  <w:abstractNum w:abstractNumId="54" w15:restartNumberingAfterBreak="0">
    <w:nsid w:val="3F6E220A"/>
    <w:multiLevelType w:val="hybridMultilevel"/>
    <w:tmpl w:val="F3C8E918"/>
    <w:lvl w:ilvl="0" w:tplc="E056FA0E">
      <w:start w:val="2"/>
      <w:numFmt w:val="decimal"/>
      <w:lvlText w:val="%1."/>
      <w:lvlJc w:val="left"/>
      <w:pPr>
        <w:ind w:left="360" w:hanging="360"/>
      </w:pPr>
    </w:lvl>
    <w:lvl w:ilvl="1" w:tplc="78DABBE6">
      <w:start w:val="1"/>
      <w:numFmt w:val="lowerLetter"/>
      <w:lvlText w:val="%2."/>
      <w:lvlJc w:val="left"/>
      <w:pPr>
        <w:ind w:left="1440" w:hanging="360"/>
      </w:pPr>
    </w:lvl>
    <w:lvl w:ilvl="2" w:tplc="FA5AEFD0">
      <w:start w:val="1"/>
      <w:numFmt w:val="lowerRoman"/>
      <w:lvlText w:val="%3."/>
      <w:lvlJc w:val="right"/>
      <w:pPr>
        <w:ind w:left="2160" w:hanging="180"/>
      </w:pPr>
    </w:lvl>
    <w:lvl w:ilvl="3" w:tplc="7EF87380">
      <w:start w:val="1"/>
      <w:numFmt w:val="decimal"/>
      <w:lvlText w:val="%4."/>
      <w:lvlJc w:val="left"/>
      <w:pPr>
        <w:ind w:left="2880" w:hanging="360"/>
      </w:pPr>
    </w:lvl>
    <w:lvl w:ilvl="4" w:tplc="8654A882">
      <w:start w:val="1"/>
      <w:numFmt w:val="lowerLetter"/>
      <w:lvlText w:val="%5."/>
      <w:lvlJc w:val="left"/>
      <w:pPr>
        <w:ind w:left="3600" w:hanging="360"/>
      </w:pPr>
    </w:lvl>
    <w:lvl w:ilvl="5" w:tplc="03E27340">
      <w:start w:val="1"/>
      <w:numFmt w:val="lowerRoman"/>
      <w:lvlText w:val="%6."/>
      <w:lvlJc w:val="right"/>
      <w:pPr>
        <w:ind w:left="4320" w:hanging="180"/>
      </w:pPr>
    </w:lvl>
    <w:lvl w:ilvl="6" w:tplc="DCC03CA6">
      <w:start w:val="1"/>
      <w:numFmt w:val="decimal"/>
      <w:lvlText w:val="%7."/>
      <w:lvlJc w:val="left"/>
      <w:pPr>
        <w:ind w:left="5040" w:hanging="360"/>
      </w:pPr>
    </w:lvl>
    <w:lvl w:ilvl="7" w:tplc="254413BC">
      <w:start w:val="1"/>
      <w:numFmt w:val="lowerLetter"/>
      <w:lvlText w:val="%8."/>
      <w:lvlJc w:val="left"/>
      <w:pPr>
        <w:ind w:left="5760" w:hanging="360"/>
      </w:pPr>
    </w:lvl>
    <w:lvl w:ilvl="8" w:tplc="7ED8C7EC">
      <w:start w:val="1"/>
      <w:numFmt w:val="lowerRoman"/>
      <w:lvlText w:val="%9."/>
      <w:lvlJc w:val="right"/>
      <w:pPr>
        <w:ind w:left="6480" w:hanging="180"/>
      </w:pPr>
    </w:lvl>
  </w:abstractNum>
  <w:abstractNum w:abstractNumId="55" w15:restartNumberingAfterBreak="0">
    <w:nsid w:val="3F79ACC2"/>
    <w:multiLevelType w:val="hybridMultilevel"/>
    <w:tmpl w:val="7728B258"/>
    <w:lvl w:ilvl="0" w:tplc="7BAE651A">
      <w:start w:val="1"/>
      <w:numFmt w:val="decimal"/>
      <w:lvlText w:val="%1."/>
      <w:lvlJc w:val="left"/>
      <w:pPr>
        <w:ind w:left="720" w:hanging="360"/>
      </w:pPr>
    </w:lvl>
    <w:lvl w:ilvl="1" w:tplc="ED9C2D26">
      <w:start w:val="3"/>
      <w:numFmt w:val="lowerLetter"/>
      <w:lvlText w:val="%2."/>
      <w:lvlJc w:val="left"/>
      <w:pPr>
        <w:ind w:left="1440" w:hanging="360"/>
      </w:pPr>
    </w:lvl>
    <w:lvl w:ilvl="2" w:tplc="547EBA88">
      <w:start w:val="1"/>
      <w:numFmt w:val="lowerRoman"/>
      <w:lvlText w:val="%3."/>
      <w:lvlJc w:val="right"/>
      <w:pPr>
        <w:ind w:left="2160" w:hanging="180"/>
      </w:pPr>
    </w:lvl>
    <w:lvl w:ilvl="3" w:tplc="914C748A">
      <w:start w:val="1"/>
      <w:numFmt w:val="decimal"/>
      <w:lvlText w:val="%4."/>
      <w:lvlJc w:val="left"/>
      <w:pPr>
        <w:ind w:left="2880" w:hanging="360"/>
      </w:pPr>
    </w:lvl>
    <w:lvl w:ilvl="4" w:tplc="53BA9122">
      <w:start w:val="1"/>
      <w:numFmt w:val="lowerLetter"/>
      <w:lvlText w:val="%5."/>
      <w:lvlJc w:val="left"/>
      <w:pPr>
        <w:ind w:left="3600" w:hanging="360"/>
      </w:pPr>
    </w:lvl>
    <w:lvl w:ilvl="5" w:tplc="68644B1E">
      <w:start w:val="1"/>
      <w:numFmt w:val="lowerRoman"/>
      <w:lvlText w:val="%6."/>
      <w:lvlJc w:val="right"/>
      <w:pPr>
        <w:ind w:left="4320" w:hanging="180"/>
      </w:pPr>
    </w:lvl>
    <w:lvl w:ilvl="6" w:tplc="555ACAE4">
      <w:start w:val="1"/>
      <w:numFmt w:val="decimal"/>
      <w:lvlText w:val="%7."/>
      <w:lvlJc w:val="left"/>
      <w:pPr>
        <w:ind w:left="5040" w:hanging="360"/>
      </w:pPr>
    </w:lvl>
    <w:lvl w:ilvl="7" w:tplc="22800144">
      <w:start w:val="1"/>
      <w:numFmt w:val="lowerLetter"/>
      <w:lvlText w:val="%8."/>
      <w:lvlJc w:val="left"/>
      <w:pPr>
        <w:ind w:left="5760" w:hanging="360"/>
      </w:pPr>
    </w:lvl>
    <w:lvl w:ilvl="8" w:tplc="D7F09DF8">
      <w:start w:val="1"/>
      <w:numFmt w:val="lowerRoman"/>
      <w:lvlText w:val="%9."/>
      <w:lvlJc w:val="right"/>
      <w:pPr>
        <w:ind w:left="6480" w:hanging="180"/>
      </w:pPr>
    </w:lvl>
  </w:abstractNum>
  <w:abstractNum w:abstractNumId="56" w15:restartNumberingAfterBreak="0">
    <w:nsid w:val="421B42A5"/>
    <w:multiLevelType w:val="hybridMultilevel"/>
    <w:tmpl w:val="6EA06C16"/>
    <w:lvl w:ilvl="0" w:tplc="0716165A">
      <w:start w:val="2"/>
      <w:numFmt w:val="decimal"/>
      <w:lvlText w:val="%1."/>
      <w:lvlJc w:val="left"/>
      <w:pPr>
        <w:ind w:left="360" w:hanging="360"/>
      </w:pPr>
    </w:lvl>
    <w:lvl w:ilvl="1" w:tplc="01C2B7C4">
      <w:start w:val="1"/>
      <w:numFmt w:val="lowerLetter"/>
      <w:lvlText w:val="%2."/>
      <w:lvlJc w:val="left"/>
      <w:pPr>
        <w:ind w:left="1440" w:hanging="360"/>
      </w:pPr>
    </w:lvl>
    <w:lvl w:ilvl="2" w:tplc="63DC7AA4">
      <w:start w:val="1"/>
      <w:numFmt w:val="lowerRoman"/>
      <w:lvlText w:val="%3."/>
      <w:lvlJc w:val="right"/>
      <w:pPr>
        <w:ind w:left="2160" w:hanging="180"/>
      </w:pPr>
    </w:lvl>
    <w:lvl w:ilvl="3" w:tplc="82383438">
      <w:start w:val="1"/>
      <w:numFmt w:val="decimal"/>
      <w:lvlText w:val="%4."/>
      <w:lvlJc w:val="left"/>
      <w:pPr>
        <w:ind w:left="2880" w:hanging="360"/>
      </w:pPr>
    </w:lvl>
    <w:lvl w:ilvl="4" w:tplc="CCAC9EF2">
      <w:start w:val="1"/>
      <w:numFmt w:val="lowerLetter"/>
      <w:lvlText w:val="%5."/>
      <w:lvlJc w:val="left"/>
      <w:pPr>
        <w:ind w:left="3600" w:hanging="360"/>
      </w:pPr>
    </w:lvl>
    <w:lvl w:ilvl="5" w:tplc="3C04C1F8">
      <w:start w:val="1"/>
      <w:numFmt w:val="lowerRoman"/>
      <w:lvlText w:val="%6."/>
      <w:lvlJc w:val="right"/>
      <w:pPr>
        <w:ind w:left="4320" w:hanging="180"/>
      </w:pPr>
    </w:lvl>
    <w:lvl w:ilvl="6" w:tplc="D78CAACE">
      <w:start w:val="1"/>
      <w:numFmt w:val="decimal"/>
      <w:lvlText w:val="%7."/>
      <w:lvlJc w:val="left"/>
      <w:pPr>
        <w:ind w:left="5040" w:hanging="360"/>
      </w:pPr>
    </w:lvl>
    <w:lvl w:ilvl="7" w:tplc="17A45A5C">
      <w:start w:val="1"/>
      <w:numFmt w:val="lowerLetter"/>
      <w:lvlText w:val="%8."/>
      <w:lvlJc w:val="left"/>
      <w:pPr>
        <w:ind w:left="5760" w:hanging="360"/>
      </w:pPr>
    </w:lvl>
    <w:lvl w:ilvl="8" w:tplc="E824653C">
      <w:start w:val="1"/>
      <w:numFmt w:val="lowerRoman"/>
      <w:lvlText w:val="%9."/>
      <w:lvlJc w:val="right"/>
      <w:pPr>
        <w:ind w:left="6480" w:hanging="180"/>
      </w:pPr>
    </w:lvl>
  </w:abstractNum>
  <w:abstractNum w:abstractNumId="57" w15:restartNumberingAfterBreak="0">
    <w:nsid w:val="42A80442"/>
    <w:multiLevelType w:val="hybridMultilevel"/>
    <w:tmpl w:val="268AF738"/>
    <w:lvl w:ilvl="0" w:tplc="B8EA5F4A">
      <w:start w:val="8"/>
      <w:numFmt w:val="decimal"/>
      <w:lvlText w:val="%1."/>
      <w:lvlJc w:val="left"/>
      <w:pPr>
        <w:ind w:left="720" w:hanging="360"/>
      </w:pPr>
    </w:lvl>
    <w:lvl w:ilvl="1" w:tplc="F0602F36">
      <w:start w:val="1"/>
      <w:numFmt w:val="lowerLetter"/>
      <w:lvlText w:val="%2."/>
      <w:lvlJc w:val="left"/>
      <w:pPr>
        <w:ind w:left="1440" w:hanging="360"/>
      </w:pPr>
    </w:lvl>
    <w:lvl w:ilvl="2" w:tplc="841EDE16">
      <w:start w:val="1"/>
      <w:numFmt w:val="lowerRoman"/>
      <w:lvlText w:val="%3."/>
      <w:lvlJc w:val="right"/>
      <w:pPr>
        <w:ind w:left="2160" w:hanging="180"/>
      </w:pPr>
    </w:lvl>
    <w:lvl w:ilvl="3" w:tplc="A9441436">
      <w:start w:val="1"/>
      <w:numFmt w:val="decimal"/>
      <w:lvlText w:val="%4."/>
      <w:lvlJc w:val="left"/>
      <w:pPr>
        <w:ind w:left="2880" w:hanging="360"/>
      </w:pPr>
    </w:lvl>
    <w:lvl w:ilvl="4" w:tplc="D50CDC2E">
      <w:start w:val="1"/>
      <w:numFmt w:val="lowerLetter"/>
      <w:lvlText w:val="%5."/>
      <w:lvlJc w:val="left"/>
      <w:pPr>
        <w:ind w:left="3600" w:hanging="360"/>
      </w:pPr>
    </w:lvl>
    <w:lvl w:ilvl="5" w:tplc="4B707684">
      <w:start w:val="1"/>
      <w:numFmt w:val="lowerRoman"/>
      <w:lvlText w:val="%6."/>
      <w:lvlJc w:val="right"/>
      <w:pPr>
        <w:ind w:left="4320" w:hanging="180"/>
      </w:pPr>
    </w:lvl>
    <w:lvl w:ilvl="6" w:tplc="07B2A1DC">
      <w:start w:val="1"/>
      <w:numFmt w:val="decimal"/>
      <w:lvlText w:val="%7."/>
      <w:lvlJc w:val="left"/>
      <w:pPr>
        <w:ind w:left="5040" w:hanging="360"/>
      </w:pPr>
    </w:lvl>
    <w:lvl w:ilvl="7" w:tplc="03B6DAA2">
      <w:start w:val="1"/>
      <w:numFmt w:val="lowerLetter"/>
      <w:lvlText w:val="%8."/>
      <w:lvlJc w:val="left"/>
      <w:pPr>
        <w:ind w:left="5760" w:hanging="360"/>
      </w:pPr>
    </w:lvl>
    <w:lvl w:ilvl="8" w:tplc="1902DD2A">
      <w:start w:val="1"/>
      <w:numFmt w:val="lowerRoman"/>
      <w:lvlText w:val="%9."/>
      <w:lvlJc w:val="right"/>
      <w:pPr>
        <w:ind w:left="6480" w:hanging="180"/>
      </w:pPr>
    </w:lvl>
  </w:abstractNum>
  <w:abstractNum w:abstractNumId="58" w15:restartNumberingAfterBreak="0">
    <w:nsid w:val="45C455BB"/>
    <w:multiLevelType w:val="hybridMultilevel"/>
    <w:tmpl w:val="3D649254"/>
    <w:lvl w:ilvl="0" w:tplc="15ACCD8C">
      <w:start w:val="2"/>
      <w:numFmt w:val="decimal"/>
      <w:lvlText w:val="%1."/>
      <w:lvlJc w:val="left"/>
      <w:pPr>
        <w:ind w:left="360" w:hanging="360"/>
      </w:pPr>
    </w:lvl>
    <w:lvl w:ilvl="1" w:tplc="2898B590">
      <w:start w:val="1"/>
      <w:numFmt w:val="lowerLetter"/>
      <w:lvlText w:val="%2."/>
      <w:lvlJc w:val="left"/>
      <w:pPr>
        <w:ind w:left="1440" w:hanging="360"/>
      </w:pPr>
    </w:lvl>
    <w:lvl w:ilvl="2" w:tplc="EAE25EA2">
      <w:start w:val="1"/>
      <w:numFmt w:val="lowerRoman"/>
      <w:lvlText w:val="%3."/>
      <w:lvlJc w:val="right"/>
      <w:pPr>
        <w:ind w:left="2160" w:hanging="180"/>
      </w:pPr>
    </w:lvl>
    <w:lvl w:ilvl="3" w:tplc="C52496EC">
      <w:start w:val="1"/>
      <w:numFmt w:val="decimal"/>
      <w:lvlText w:val="%4."/>
      <w:lvlJc w:val="left"/>
      <w:pPr>
        <w:ind w:left="2880" w:hanging="360"/>
      </w:pPr>
    </w:lvl>
    <w:lvl w:ilvl="4" w:tplc="5F049D8C">
      <w:start w:val="1"/>
      <w:numFmt w:val="lowerLetter"/>
      <w:lvlText w:val="%5."/>
      <w:lvlJc w:val="left"/>
      <w:pPr>
        <w:ind w:left="3600" w:hanging="360"/>
      </w:pPr>
    </w:lvl>
    <w:lvl w:ilvl="5" w:tplc="9F142904">
      <w:start w:val="1"/>
      <w:numFmt w:val="lowerRoman"/>
      <w:lvlText w:val="%6."/>
      <w:lvlJc w:val="right"/>
      <w:pPr>
        <w:ind w:left="4320" w:hanging="180"/>
      </w:pPr>
    </w:lvl>
    <w:lvl w:ilvl="6" w:tplc="C4BE4AC0">
      <w:start w:val="1"/>
      <w:numFmt w:val="decimal"/>
      <w:lvlText w:val="%7."/>
      <w:lvlJc w:val="left"/>
      <w:pPr>
        <w:ind w:left="5040" w:hanging="360"/>
      </w:pPr>
    </w:lvl>
    <w:lvl w:ilvl="7" w:tplc="2C0E8E72">
      <w:start w:val="1"/>
      <w:numFmt w:val="lowerLetter"/>
      <w:lvlText w:val="%8."/>
      <w:lvlJc w:val="left"/>
      <w:pPr>
        <w:ind w:left="5760" w:hanging="360"/>
      </w:pPr>
    </w:lvl>
    <w:lvl w:ilvl="8" w:tplc="125CC68A">
      <w:start w:val="1"/>
      <w:numFmt w:val="lowerRoman"/>
      <w:lvlText w:val="%9."/>
      <w:lvlJc w:val="right"/>
      <w:pPr>
        <w:ind w:left="6480" w:hanging="180"/>
      </w:pPr>
    </w:lvl>
  </w:abstractNum>
  <w:abstractNum w:abstractNumId="59" w15:restartNumberingAfterBreak="0">
    <w:nsid w:val="45FA31BF"/>
    <w:multiLevelType w:val="hybridMultilevel"/>
    <w:tmpl w:val="D2DE0B52"/>
    <w:lvl w:ilvl="0" w:tplc="9A52B190">
      <w:start w:val="1"/>
      <w:numFmt w:val="bullet"/>
      <w:lvlText w:val=""/>
      <w:lvlJc w:val="left"/>
      <w:pPr>
        <w:ind w:left="720" w:hanging="360"/>
      </w:pPr>
      <w:rPr>
        <w:rFonts w:hint="default" w:ascii="Symbol" w:hAnsi="Symbol"/>
      </w:rPr>
    </w:lvl>
    <w:lvl w:ilvl="1" w:tplc="911209CE">
      <w:start w:val="1"/>
      <w:numFmt w:val="bullet"/>
      <w:lvlText w:val="o"/>
      <w:lvlJc w:val="left"/>
      <w:pPr>
        <w:ind w:left="1440" w:hanging="360"/>
      </w:pPr>
      <w:rPr>
        <w:rFonts w:hint="default" w:ascii="Courier New" w:hAnsi="Courier New"/>
      </w:rPr>
    </w:lvl>
    <w:lvl w:ilvl="2" w:tplc="A0F0BBDA">
      <w:start w:val="1"/>
      <w:numFmt w:val="bullet"/>
      <w:lvlText w:val=""/>
      <w:lvlJc w:val="left"/>
      <w:pPr>
        <w:ind w:left="2160" w:hanging="360"/>
      </w:pPr>
      <w:rPr>
        <w:rFonts w:hint="default" w:ascii="Wingdings" w:hAnsi="Wingdings"/>
      </w:rPr>
    </w:lvl>
    <w:lvl w:ilvl="3" w:tplc="28EC356A">
      <w:start w:val="1"/>
      <w:numFmt w:val="bullet"/>
      <w:lvlText w:val=""/>
      <w:lvlJc w:val="left"/>
      <w:pPr>
        <w:ind w:left="2880" w:hanging="360"/>
      </w:pPr>
      <w:rPr>
        <w:rFonts w:hint="default" w:ascii="Symbol" w:hAnsi="Symbol"/>
      </w:rPr>
    </w:lvl>
    <w:lvl w:ilvl="4" w:tplc="A4246AD4">
      <w:start w:val="1"/>
      <w:numFmt w:val="bullet"/>
      <w:lvlText w:val="o"/>
      <w:lvlJc w:val="left"/>
      <w:pPr>
        <w:ind w:left="3600" w:hanging="360"/>
      </w:pPr>
      <w:rPr>
        <w:rFonts w:hint="default" w:ascii="Courier New" w:hAnsi="Courier New"/>
      </w:rPr>
    </w:lvl>
    <w:lvl w:ilvl="5" w:tplc="AF0849EE">
      <w:start w:val="1"/>
      <w:numFmt w:val="bullet"/>
      <w:lvlText w:val=""/>
      <w:lvlJc w:val="left"/>
      <w:pPr>
        <w:ind w:left="4320" w:hanging="360"/>
      </w:pPr>
      <w:rPr>
        <w:rFonts w:hint="default" w:ascii="Wingdings" w:hAnsi="Wingdings"/>
      </w:rPr>
    </w:lvl>
    <w:lvl w:ilvl="6" w:tplc="93A80390">
      <w:start w:val="1"/>
      <w:numFmt w:val="bullet"/>
      <w:lvlText w:val=""/>
      <w:lvlJc w:val="left"/>
      <w:pPr>
        <w:ind w:left="5040" w:hanging="360"/>
      </w:pPr>
      <w:rPr>
        <w:rFonts w:hint="default" w:ascii="Symbol" w:hAnsi="Symbol"/>
      </w:rPr>
    </w:lvl>
    <w:lvl w:ilvl="7" w:tplc="2098BC00">
      <w:start w:val="1"/>
      <w:numFmt w:val="bullet"/>
      <w:lvlText w:val="o"/>
      <w:lvlJc w:val="left"/>
      <w:pPr>
        <w:ind w:left="5760" w:hanging="360"/>
      </w:pPr>
      <w:rPr>
        <w:rFonts w:hint="default" w:ascii="Courier New" w:hAnsi="Courier New"/>
      </w:rPr>
    </w:lvl>
    <w:lvl w:ilvl="8" w:tplc="EF4E071C">
      <w:start w:val="1"/>
      <w:numFmt w:val="bullet"/>
      <w:lvlText w:val=""/>
      <w:lvlJc w:val="left"/>
      <w:pPr>
        <w:ind w:left="6480" w:hanging="360"/>
      </w:pPr>
      <w:rPr>
        <w:rFonts w:hint="default" w:ascii="Wingdings" w:hAnsi="Wingdings"/>
      </w:rPr>
    </w:lvl>
  </w:abstractNum>
  <w:abstractNum w:abstractNumId="60" w15:restartNumberingAfterBreak="0">
    <w:nsid w:val="467B16D6"/>
    <w:multiLevelType w:val="hybridMultilevel"/>
    <w:tmpl w:val="030634EA"/>
    <w:lvl w:ilvl="0" w:tplc="7AE62C88">
      <w:start w:val="1"/>
      <w:numFmt w:val="decimal"/>
      <w:lvlText w:val="%1."/>
      <w:lvlJc w:val="left"/>
      <w:pPr>
        <w:ind w:left="720" w:hanging="360"/>
      </w:pPr>
    </w:lvl>
    <w:lvl w:ilvl="1" w:tplc="A18E33A4">
      <w:start w:val="3"/>
      <w:numFmt w:val="lowerLetter"/>
      <w:lvlText w:val="%2."/>
      <w:lvlJc w:val="left"/>
      <w:pPr>
        <w:ind w:left="1440" w:hanging="360"/>
      </w:pPr>
    </w:lvl>
    <w:lvl w:ilvl="2" w:tplc="6CD6CE86">
      <w:start w:val="1"/>
      <w:numFmt w:val="lowerRoman"/>
      <w:lvlText w:val="%3."/>
      <w:lvlJc w:val="right"/>
      <w:pPr>
        <w:ind w:left="2160" w:hanging="180"/>
      </w:pPr>
    </w:lvl>
    <w:lvl w:ilvl="3" w:tplc="9946B118">
      <w:start w:val="1"/>
      <w:numFmt w:val="decimal"/>
      <w:lvlText w:val="%4."/>
      <w:lvlJc w:val="left"/>
      <w:pPr>
        <w:ind w:left="2880" w:hanging="360"/>
      </w:pPr>
    </w:lvl>
    <w:lvl w:ilvl="4" w:tplc="70F60E5C">
      <w:start w:val="1"/>
      <w:numFmt w:val="lowerLetter"/>
      <w:lvlText w:val="%5."/>
      <w:lvlJc w:val="left"/>
      <w:pPr>
        <w:ind w:left="3600" w:hanging="360"/>
      </w:pPr>
    </w:lvl>
    <w:lvl w:ilvl="5" w:tplc="47DC396A">
      <w:start w:val="1"/>
      <w:numFmt w:val="lowerRoman"/>
      <w:lvlText w:val="%6."/>
      <w:lvlJc w:val="right"/>
      <w:pPr>
        <w:ind w:left="4320" w:hanging="180"/>
      </w:pPr>
    </w:lvl>
    <w:lvl w:ilvl="6" w:tplc="169A86C0">
      <w:start w:val="1"/>
      <w:numFmt w:val="decimal"/>
      <w:lvlText w:val="%7."/>
      <w:lvlJc w:val="left"/>
      <w:pPr>
        <w:ind w:left="5040" w:hanging="360"/>
      </w:pPr>
    </w:lvl>
    <w:lvl w:ilvl="7" w:tplc="11A6784C">
      <w:start w:val="1"/>
      <w:numFmt w:val="lowerLetter"/>
      <w:lvlText w:val="%8."/>
      <w:lvlJc w:val="left"/>
      <w:pPr>
        <w:ind w:left="5760" w:hanging="360"/>
      </w:pPr>
    </w:lvl>
    <w:lvl w:ilvl="8" w:tplc="6944F544">
      <w:start w:val="1"/>
      <w:numFmt w:val="lowerRoman"/>
      <w:lvlText w:val="%9."/>
      <w:lvlJc w:val="right"/>
      <w:pPr>
        <w:ind w:left="6480" w:hanging="180"/>
      </w:pPr>
    </w:lvl>
  </w:abstractNum>
  <w:abstractNum w:abstractNumId="61" w15:restartNumberingAfterBreak="0">
    <w:nsid w:val="48A58BB1"/>
    <w:multiLevelType w:val="hybridMultilevel"/>
    <w:tmpl w:val="3AD42CAA"/>
    <w:lvl w:ilvl="0" w:tplc="D98A0730">
      <w:start w:val="1"/>
      <w:numFmt w:val="decimal"/>
      <w:lvlText w:val="%1."/>
      <w:lvlJc w:val="left"/>
      <w:pPr>
        <w:ind w:left="720" w:hanging="360"/>
      </w:pPr>
    </w:lvl>
    <w:lvl w:ilvl="1" w:tplc="1FC640FA">
      <w:start w:val="4"/>
      <w:numFmt w:val="lowerLetter"/>
      <w:lvlText w:val="%2."/>
      <w:lvlJc w:val="left"/>
      <w:pPr>
        <w:ind w:left="1440" w:hanging="360"/>
      </w:pPr>
    </w:lvl>
    <w:lvl w:ilvl="2" w:tplc="24424986">
      <w:start w:val="1"/>
      <w:numFmt w:val="lowerRoman"/>
      <w:lvlText w:val="%3."/>
      <w:lvlJc w:val="right"/>
      <w:pPr>
        <w:ind w:left="2160" w:hanging="180"/>
      </w:pPr>
    </w:lvl>
    <w:lvl w:ilvl="3" w:tplc="0AE674F8">
      <w:start w:val="1"/>
      <w:numFmt w:val="decimal"/>
      <w:lvlText w:val="%4."/>
      <w:lvlJc w:val="left"/>
      <w:pPr>
        <w:ind w:left="2880" w:hanging="360"/>
      </w:pPr>
    </w:lvl>
    <w:lvl w:ilvl="4" w:tplc="CA884A34">
      <w:start w:val="1"/>
      <w:numFmt w:val="lowerLetter"/>
      <w:lvlText w:val="%5."/>
      <w:lvlJc w:val="left"/>
      <w:pPr>
        <w:ind w:left="3600" w:hanging="360"/>
      </w:pPr>
    </w:lvl>
    <w:lvl w:ilvl="5" w:tplc="3C1C7B6C">
      <w:start w:val="1"/>
      <w:numFmt w:val="lowerRoman"/>
      <w:lvlText w:val="%6."/>
      <w:lvlJc w:val="right"/>
      <w:pPr>
        <w:ind w:left="4320" w:hanging="180"/>
      </w:pPr>
    </w:lvl>
    <w:lvl w:ilvl="6" w:tplc="544C3D22">
      <w:start w:val="1"/>
      <w:numFmt w:val="decimal"/>
      <w:lvlText w:val="%7."/>
      <w:lvlJc w:val="left"/>
      <w:pPr>
        <w:ind w:left="5040" w:hanging="360"/>
      </w:pPr>
    </w:lvl>
    <w:lvl w:ilvl="7" w:tplc="D226915E">
      <w:start w:val="1"/>
      <w:numFmt w:val="lowerLetter"/>
      <w:lvlText w:val="%8."/>
      <w:lvlJc w:val="left"/>
      <w:pPr>
        <w:ind w:left="5760" w:hanging="360"/>
      </w:pPr>
    </w:lvl>
    <w:lvl w:ilvl="8" w:tplc="5060FCAC">
      <w:start w:val="1"/>
      <w:numFmt w:val="lowerRoman"/>
      <w:lvlText w:val="%9."/>
      <w:lvlJc w:val="right"/>
      <w:pPr>
        <w:ind w:left="6480" w:hanging="180"/>
      </w:pPr>
    </w:lvl>
  </w:abstractNum>
  <w:abstractNum w:abstractNumId="62" w15:restartNumberingAfterBreak="0">
    <w:nsid w:val="49EF63E5"/>
    <w:multiLevelType w:val="hybridMultilevel"/>
    <w:tmpl w:val="B804FCA8"/>
    <w:lvl w:ilvl="0" w:tplc="436E5B7E">
      <w:start w:val="9"/>
      <w:numFmt w:val="decimal"/>
      <w:lvlText w:val="%1."/>
      <w:lvlJc w:val="left"/>
      <w:pPr>
        <w:ind w:left="360" w:hanging="360"/>
      </w:pPr>
    </w:lvl>
    <w:lvl w:ilvl="1" w:tplc="7512C01C">
      <w:start w:val="1"/>
      <w:numFmt w:val="lowerLetter"/>
      <w:lvlText w:val="%2."/>
      <w:lvlJc w:val="left"/>
      <w:pPr>
        <w:ind w:left="1440" w:hanging="360"/>
      </w:pPr>
    </w:lvl>
    <w:lvl w:ilvl="2" w:tplc="7940E6CA">
      <w:start w:val="1"/>
      <w:numFmt w:val="lowerRoman"/>
      <w:lvlText w:val="%3."/>
      <w:lvlJc w:val="right"/>
      <w:pPr>
        <w:ind w:left="2160" w:hanging="180"/>
      </w:pPr>
    </w:lvl>
    <w:lvl w:ilvl="3" w:tplc="7AC4228E">
      <w:start w:val="1"/>
      <w:numFmt w:val="decimal"/>
      <w:lvlText w:val="%4."/>
      <w:lvlJc w:val="left"/>
      <w:pPr>
        <w:ind w:left="2880" w:hanging="360"/>
      </w:pPr>
    </w:lvl>
    <w:lvl w:ilvl="4" w:tplc="0F245484">
      <w:start w:val="1"/>
      <w:numFmt w:val="lowerLetter"/>
      <w:lvlText w:val="%5."/>
      <w:lvlJc w:val="left"/>
      <w:pPr>
        <w:ind w:left="3600" w:hanging="360"/>
      </w:pPr>
    </w:lvl>
    <w:lvl w:ilvl="5" w:tplc="D1E6E210">
      <w:start w:val="1"/>
      <w:numFmt w:val="lowerRoman"/>
      <w:lvlText w:val="%6."/>
      <w:lvlJc w:val="right"/>
      <w:pPr>
        <w:ind w:left="4320" w:hanging="180"/>
      </w:pPr>
    </w:lvl>
    <w:lvl w:ilvl="6" w:tplc="12B06748">
      <w:start w:val="1"/>
      <w:numFmt w:val="decimal"/>
      <w:lvlText w:val="%7."/>
      <w:lvlJc w:val="left"/>
      <w:pPr>
        <w:ind w:left="5040" w:hanging="360"/>
      </w:pPr>
    </w:lvl>
    <w:lvl w:ilvl="7" w:tplc="8D1E3AB4">
      <w:start w:val="1"/>
      <w:numFmt w:val="lowerLetter"/>
      <w:lvlText w:val="%8."/>
      <w:lvlJc w:val="left"/>
      <w:pPr>
        <w:ind w:left="5760" w:hanging="360"/>
      </w:pPr>
    </w:lvl>
    <w:lvl w:ilvl="8" w:tplc="6B9496CC">
      <w:start w:val="1"/>
      <w:numFmt w:val="lowerRoman"/>
      <w:lvlText w:val="%9."/>
      <w:lvlJc w:val="right"/>
      <w:pPr>
        <w:ind w:left="6480" w:hanging="180"/>
      </w:pPr>
    </w:lvl>
  </w:abstractNum>
  <w:abstractNum w:abstractNumId="63" w15:restartNumberingAfterBreak="0">
    <w:nsid w:val="4A8E4518"/>
    <w:multiLevelType w:val="hybridMultilevel"/>
    <w:tmpl w:val="71509B80"/>
    <w:lvl w:ilvl="0" w:tplc="0BD43E8A">
      <w:start w:val="3"/>
      <w:numFmt w:val="decimal"/>
      <w:lvlText w:val="%1."/>
      <w:lvlJc w:val="left"/>
      <w:pPr>
        <w:ind w:left="360" w:hanging="360"/>
      </w:pPr>
    </w:lvl>
    <w:lvl w:ilvl="1" w:tplc="89923D40">
      <w:start w:val="1"/>
      <w:numFmt w:val="lowerLetter"/>
      <w:lvlText w:val="%2."/>
      <w:lvlJc w:val="left"/>
      <w:pPr>
        <w:ind w:left="1440" w:hanging="360"/>
      </w:pPr>
    </w:lvl>
    <w:lvl w:ilvl="2" w:tplc="53427C9C">
      <w:start w:val="1"/>
      <w:numFmt w:val="lowerRoman"/>
      <w:lvlText w:val="%3."/>
      <w:lvlJc w:val="right"/>
      <w:pPr>
        <w:ind w:left="2160" w:hanging="180"/>
      </w:pPr>
    </w:lvl>
    <w:lvl w:ilvl="3" w:tplc="01B26784">
      <w:start w:val="1"/>
      <w:numFmt w:val="decimal"/>
      <w:lvlText w:val="%4."/>
      <w:lvlJc w:val="left"/>
      <w:pPr>
        <w:ind w:left="2880" w:hanging="360"/>
      </w:pPr>
    </w:lvl>
    <w:lvl w:ilvl="4" w:tplc="BF64166C">
      <w:start w:val="1"/>
      <w:numFmt w:val="lowerLetter"/>
      <w:lvlText w:val="%5."/>
      <w:lvlJc w:val="left"/>
      <w:pPr>
        <w:ind w:left="3600" w:hanging="360"/>
      </w:pPr>
    </w:lvl>
    <w:lvl w:ilvl="5" w:tplc="9F4E0C96">
      <w:start w:val="1"/>
      <w:numFmt w:val="lowerRoman"/>
      <w:lvlText w:val="%6."/>
      <w:lvlJc w:val="right"/>
      <w:pPr>
        <w:ind w:left="4320" w:hanging="180"/>
      </w:pPr>
    </w:lvl>
    <w:lvl w:ilvl="6" w:tplc="5AA4B542">
      <w:start w:val="1"/>
      <w:numFmt w:val="decimal"/>
      <w:lvlText w:val="%7."/>
      <w:lvlJc w:val="left"/>
      <w:pPr>
        <w:ind w:left="5040" w:hanging="360"/>
      </w:pPr>
    </w:lvl>
    <w:lvl w:ilvl="7" w:tplc="149059EA">
      <w:start w:val="1"/>
      <w:numFmt w:val="lowerLetter"/>
      <w:lvlText w:val="%8."/>
      <w:lvlJc w:val="left"/>
      <w:pPr>
        <w:ind w:left="5760" w:hanging="360"/>
      </w:pPr>
    </w:lvl>
    <w:lvl w:ilvl="8" w:tplc="E25EB400">
      <w:start w:val="1"/>
      <w:numFmt w:val="lowerRoman"/>
      <w:lvlText w:val="%9."/>
      <w:lvlJc w:val="right"/>
      <w:pPr>
        <w:ind w:left="6480" w:hanging="180"/>
      </w:pPr>
    </w:lvl>
  </w:abstractNum>
  <w:abstractNum w:abstractNumId="64" w15:restartNumberingAfterBreak="0">
    <w:nsid w:val="4B254CD9"/>
    <w:multiLevelType w:val="hybridMultilevel"/>
    <w:tmpl w:val="C35072CA"/>
    <w:lvl w:ilvl="0" w:tplc="3092C22A">
      <w:start w:val="1"/>
      <w:numFmt w:val="decimal"/>
      <w:lvlText w:val="%1."/>
      <w:lvlJc w:val="left"/>
      <w:pPr>
        <w:ind w:left="360" w:hanging="360"/>
      </w:pPr>
    </w:lvl>
    <w:lvl w:ilvl="1" w:tplc="5ACCAFA0">
      <w:start w:val="1"/>
      <w:numFmt w:val="lowerLetter"/>
      <w:lvlText w:val="%2."/>
      <w:lvlJc w:val="left"/>
      <w:pPr>
        <w:ind w:left="1080" w:hanging="360"/>
      </w:pPr>
    </w:lvl>
    <w:lvl w:ilvl="2" w:tplc="0876E402">
      <w:start w:val="1"/>
      <w:numFmt w:val="lowerRoman"/>
      <w:lvlText w:val="%3."/>
      <w:lvlJc w:val="right"/>
      <w:pPr>
        <w:ind w:left="2160" w:hanging="180"/>
      </w:pPr>
    </w:lvl>
    <w:lvl w:ilvl="3" w:tplc="BC661750">
      <w:start w:val="1"/>
      <w:numFmt w:val="decimal"/>
      <w:lvlText w:val="%4."/>
      <w:lvlJc w:val="left"/>
      <w:pPr>
        <w:ind w:left="2880" w:hanging="360"/>
      </w:pPr>
    </w:lvl>
    <w:lvl w:ilvl="4" w:tplc="D9B6AA48">
      <w:start w:val="1"/>
      <w:numFmt w:val="lowerLetter"/>
      <w:lvlText w:val="%5."/>
      <w:lvlJc w:val="left"/>
      <w:pPr>
        <w:ind w:left="3600" w:hanging="360"/>
      </w:pPr>
    </w:lvl>
    <w:lvl w:ilvl="5" w:tplc="17625BAC">
      <w:start w:val="1"/>
      <w:numFmt w:val="lowerRoman"/>
      <w:lvlText w:val="%6."/>
      <w:lvlJc w:val="right"/>
      <w:pPr>
        <w:ind w:left="4320" w:hanging="180"/>
      </w:pPr>
    </w:lvl>
    <w:lvl w:ilvl="6" w:tplc="5CFEED7E">
      <w:start w:val="1"/>
      <w:numFmt w:val="decimal"/>
      <w:lvlText w:val="%7."/>
      <w:lvlJc w:val="left"/>
      <w:pPr>
        <w:ind w:left="5040" w:hanging="360"/>
      </w:pPr>
    </w:lvl>
    <w:lvl w:ilvl="7" w:tplc="B05AF08C">
      <w:start w:val="1"/>
      <w:numFmt w:val="lowerLetter"/>
      <w:lvlText w:val="%8."/>
      <w:lvlJc w:val="left"/>
      <w:pPr>
        <w:ind w:left="5760" w:hanging="360"/>
      </w:pPr>
    </w:lvl>
    <w:lvl w:ilvl="8" w:tplc="EAEC27E4">
      <w:start w:val="1"/>
      <w:numFmt w:val="lowerRoman"/>
      <w:lvlText w:val="%9."/>
      <w:lvlJc w:val="right"/>
      <w:pPr>
        <w:ind w:left="6480" w:hanging="180"/>
      </w:pPr>
    </w:lvl>
  </w:abstractNum>
  <w:abstractNum w:abstractNumId="65" w15:restartNumberingAfterBreak="0">
    <w:nsid w:val="4CB960ED"/>
    <w:multiLevelType w:val="hybridMultilevel"/>
    <w:tmpl w:val="C8CA6E98"/>
    <w:lvl w:ilvl="0" w:tplc="19A65430">
      <w:start w:val="1"/>
      <w:numFmt w:val="decimal"/>
      <w:lvlText w:val="%1."/>
      <w:lvlJc w:val="left"/>
      <w:pPr>
        <w:ind w:left="720" w:hanging="360"/>
      </w:pPr>
    </w:lvl>
    <w:lvl w:ilvl="1" w:tplc="3EF6AFC4">
      <w:start w:val="1"/>
      <w:numFmt w:val="lowerLetter"/>
      <w:lvlText w:val="%2."/>
      <w:lvlJc w:val="left"/>
      <w:pPr>
        <w:ind w:left="1080" w:hanging="360"/>
      </w:pPr>
    </w:lvl>
    <w:lvl w:ilvl="2" w:tplc="664E529A">
      <w:start w:val="1"/>
      <w:numFmt w:val="lowerRoman"/>
      <w:lvlText w:val="%3."/>
      <w:lvlJc w:val="right"/>
      <w:pPr>
        <w:ind w:left="2160" w:hanging="180"/>
      </w:pPr>
    </w:lvl>
    <w:lvl w:ilvl="3" w:tplc="43AA499C">
      <w:start w:val="1"/>
      <w:numFmt w:val="decimal"/>
      <w:lvlText w:val="%4."/>
      <w:lvlJc w:val="left"/>
      <w:pPr>
        <w:ind w:left="2880" w:hanging="360"/>
      </w:pPr>
    </w:lvl>
    <w:lvl w:ilvl="4" w:tplc="45903CBE">
      <w:start w:val="1"/>
      <w:numFmt w:val="lowerLetter"/>
      <w:lvlText w:val="%5."/>
      <w:lvlJc w:val="left"/>
      <w:pPr>
        <w:ind w:left="3600" w:hanging="360"/>
      </w:pPr>
    </w:lvl>
    <w:lvl w:ilvl="5" w:tplc="D722D082">
      <w:start w:val="1"/>
      <w:numFmt w:val="lowerRoman"/>
      <w:lvlText w:val="%6."/>
      <w:lvlJc w:val="right"/>
      <w:pPr>
        <w:ind w:left="4320" w:hanging="180"/>
      </w:pPr>
    </w:lvl>
    <w:lvl w:ilvl="6" w:tplc="9774C570">
      <w:start w:val="1"/>
      <w:numFmt w:val="decimal"/>
      <w:lvlText w:val="%7."/>
      <w:lvlJc w:val="left"/>
      <w:pPr>
        <w:ind w:left="5040" w:hanging="360"/>
      </w:pPr>
    </w:lvl>
    <w:lvl w:ilvl="7" w:tplc="D42C1F04">
      <w:start w:val="1"/>
      <w:numFmt w:val="lowerLetter"/>
      <w:lvlText w:val="%8."/>
      <w:lvlJc w:val="left"/>
      <w:pPr>
        <w:ind w:left="5760" w:hanging="360"/>
      </w:pPr>
    </w:lvl>
    <w:lvl w:ilvl="8" w:tplc="388CC30E">
      <w:start w:val="1"/>
      <w:numFmt w:val="lowerRoman"/>
      <w:lvlText w:val="%9."/>
      <w:lvlJc w:val="right"/>
      <w:pPr>
        <w:ind w:left="6480" w:hanging="180"/>
      </w:pPr>
    </w:lvl>
  </w:abstractNum>
  <w:abstractNum w:abstractNumId="66" w15:restartNumberingAfterBreak="0">
    <w:nsid w:val="4CEACBBF"/>
    <w:multiLevelType w:val="hybridMultilevel"/>
    <w:tmpl w:val="3A727734"/>
    <w:lvl w:ilvl="0" w:tplc="932EC166">
      <w:start w:val="2"/>
      <w:numFmt w:val="decimal"/>
      <w:lvlText w:val="%1."/>
      <w:lvlJc w:val="left"/>
      <w:pPr>
        <w:ind w:left="360" w:hanging="360"/>
      </w:pPr>
    </w:lvl>
    <w:lvl w:ilvl="1" w:tplc="E5020812">
      <w:start w:val="1"/>
      <w:numFmt w:val="lowerLetter"/>
      <w:lvlText w:val="%2."/>
      <w:lvlJc w:val="left"/>
      <w:pPr>
        <w:ind w:left="1440" w:hanging="360"/>
      </w:pPr>
    </w:lvl>
    <w:lvl w:ilvl="2" w:tplc="F21EFB3E">
      <w:start w:val="1"/>
      <w:numFmt w:val="lowerRoman"/>
      <w:lvlText w:val="%3."/>
      <w:lvlJc w:val="right"/>
      <w:pPr>
        <w:ind w:left="2160" w:hanging="180"/>
      </w:pPr>
    </w:lvl>
    <w:lvl w:ilvl="3" w:tplc="4138550C">
      <w:start w:val="1"/>
      <w:numFmt w:val="decimal"/>
      <w:lvlText w:val="%4."/>
      <w:lvlJc w:val="left"/>
      <w:pPr>
        <w:ind w:left="2880" w:hanging="360"/>
      </w:pPr>
    </w:lvl>
    <w:lvl w:ilvl="4" w:tplc="4712062C">
      <w:start w:val="1"/>
      <w:numFmt w:val="lowerLetter"/>
      <w:lvlText w:val="%5."/>
      <w:lvlJc w:val="left"/>
      <w:pPr>
        <w:ind w:left="3600" w:hanging="360"/>
      </w:pPr>
    </w:lvl>
    <w:lvl w:ilvl="5" w:tplc="1DEA04D6">
      <w:start w:val="1"/>
      <w:numFmt w:val="lowerRoman"/>
      <w:lvlText w:val="%6."/>
      <w:lvlJc w:val="right"/>
      <w:pPr>
        <w:ind w:left="4320" w:hanging="180"/>
      </w:pPr>
    </w:lvl>
    <w:lvl w:ilvl="6" w:tplc="F4C26D74">
      <w:start w:val="1"/>
      <w:numFmt w:val="decimal"/>
      <w:lvlText w:val="%7."/>
      <w:lvlJc w:val="left"/>
      <w:pPr>
        <w:ind w:left="5040" w:hanging="360"/>
      </w:pPr>
    </w:lvl>
    <w:lvl w:ilvl="7" w:tplc="84B20B14">
      <w:start w:val="1"/>
      <w:numFmt w:val="lowerLetter"/>
      <w:lvlText w:val="%8."/>
      <w:lvlJc w:val="left"/>
      <w:pPr>
        <w:ind w:left="5760" w:hanging="360"/>
      </w:pPr>
    </w:lvl>
    <w:lvl w:ilvl="8" w:tplc="75E2E1DE">
      <w:start w:val="1"/>
      <w:numFmt w:val="lowerRoman"/>
      <w:lvlText w:val="%9."/>
      <w:lvlJc w:val="right"/>
      <w:pPr>
        <w:ind w:left="6480" w:hanging="180"/>
      </w:pPr>
    </w:lvl>
  </w:abstractNum>
  <w:abstractNum w:abstractNumId="67" w15:restartNumberingAfterBreak="0">
    <w:nsid w:val="4D30C0C8"/>
    <w:multiLevelType w:val="hybridMultilevel"/>
    <w:tmpl w:val="DFCC4FA6"/>
    <w:lvl w:ilvl="0" w:tplc="1A20A1B4">
      <w:start w:val="2"/>
      <w:numFmt w:val="decimal"/>
      <w:lvlText w:val="%1."/>
      <w:lvlJc w:val="left"/>
      <w:pPr>
        <w:ind w:left="360" w:hanging="360"/>
      </w:pPr>
    </w:lvl>
    <w:lvl w:ilvl="1" w:tplc="26D8AF84">
      <w:start w:val="1"/>
      <w:numFmt w:val="lowerLetter"/>
      <w:lvlText w:val="%2."/>
      <w:lvlJc w:val="left"/>
      <w:pPr>
        <w:ind w:left="1440" w:hanging="360"/>
      </w:pPr>
    </w:lvl>
    <w:lvl w:ilvl="2" w:tplc="CFE64042">
      <w:start w:val="1"/>
      <w:numFmt w:val="lowerRoman"/>
      <w:lvlText w:val="%3."/>
      <w:lvlJc w:val="right"/>
      <w:pPr>
        <w:ind w:left="2160" w:hanging="180"/>
      </w:pPr>
    </w:lvl>
    <w:lvl w:ilvl="3" w:tplc="AB149A40">
      <w:start w:val="1"/>
      <w:numFmt w:val="decimal"/>
      <w:lvlText w:val="%4."/>
      <w:lvlJc w:val="left"/>
      <w:pPr>
        <w:ind w:left="2880" w:hanging="360"/>
      </w:pPr>
    </w:lvl>
    <w:lvl w:ilvl="4" w:tplc="19368456">
      <w:start w:val="1"/>
      <w:numFmt w:val="lowerLetter"/>
      <w:lvlText w:val="%5."/>
      <w:lvlJc w:val="left"/>
      <w:pPr>
        <w:ind w:left="3600" w:hanging="360"/>
      </w:pPr>
    </w:lvl>
    <w:lvl w:ilvl="5" w:tplc="7D3A8AB6">
      <w:start w:val="1"/>
      <w:numFmt w:val="lowerRoman"/>
      <w:lvlText w:val="%6."/>
      <w:lvlJc w:val="right"/>
      <w:pPr>
        <w:ind w:left="4320" w:hanging="180"/>
      </w:pPr>
    </w:lvl>
    <w:lvl w:ilvl="6" w:tplc="F0127994">
      <w:start w:val="1"/>
      <w:numFmt w:val="decimal"/>
      <w:lvlText w:val="%7."/>
      <w:lvlJc w:val="left"/>
      <w:pPr>
        <w:ind w:left="5040" w:hanging="360"/>
      </w:pPr>
    </w:lvl>
    <w:lvl w:ilvl="7" w:tplc="8CF8A8DA">
      <w:start w:val="1"/>
      <w:numFmt w:val="lowerLetter"/>
      <w:lvlText w:val="%8."/>
      <w:lvlJc w:val="left"/>
      <w:pPr>
        <w:ind w:left="5760" w:hanging="360"/>
      </w:pPr>
    </w:lvl>
    <w:lvl w:ilvl="8" w:tplc="5CD0F3BC">
      <w:start w:val="1"/>
      <w:numFmt w:val="lowerRoman"/>
      <w:lvlText w:val="%9."/>
      <w:lvlJc w:val="right"/>
      <w:pPr>
        <w:ind w:left="6480" w:hanging="180"/>
      </w:pPr>
    </w:lvl>
  </w:abstractNum>
  <w:abstractNum w:abstractNumId="68" w15:restartNumberingAfterBreak="0">
    <w:nsid w:val="4D9F651A"/>
    <w:multiLevelType w:val="hybridMultilevel"/>
    <w:tmpl w:val="A31287DA"/>
    <w:lvl w:ilvl="0" w:tplc="535C691A">
      <w:start w:val="1"/>
      <w:numFmt w:val="decimal"/>
      <w:lvlText w:val="%1."/>
      <w:lvlJc w:val="left"/>
      <w:pPr>
        <w:ind w:left="360" w:hanging="360"/>
      </w:pPr>
    </w:lvl>
    <w:lvl w:ilvl="1" w:tplc="6994DFC2">
      <w:start w:val="1"/>
      <w:numFmt w:val="lowerLetter"/>
      <w:lvlText w:val="%2."/>
      <w:lvlJc w:val="left"/>
      <w:pPr>
        <w:ind w:left="1440" w:hanging="360"/>
      </w:pPr>
    </w:lvl>
    <w:lvl w:ilvl="2" w:tplc="A9FEFF4C">
      <w:start w:val="1"/>
      <w:numFmt w:val="lowerRoman"/>
      <w:lvlText w:val="%3."/>
      <w:lvlJc w:val="right"/>
      <w:pPr>
        <w:ind w:left="2160" w:hanging="180"/>
      </w:pPr>
    </w:lvl>
    <w:lvl w:ilvl="3" w:tplc="A21CB0C0">
      <w:start w:val="1"/>
      <w:numFmt w:val="decimal"/>
      <w:lvlText w:val="%4."/>
      <w:lvlJc w:val="left"/>
      <w:pPr>
        <w:ind w:left="2880" w:hanging="360"/>
      </w:pPr>
    </w:lvl>
    <w:lvl w:ilvl="4" w:tplc="29F27EF2">
      <w:start w:val="1"/>
      <w:numFmt w:val="lowerLetter"/>
      <w:lvlText w:val="%5."/>
      <w:lvlJc w:val="left"/>
      <w:pPr>
        <w:ind w:left="3600" w:hanging="360"/>
      </w:pPr>
    </w:lvl>
    <w:lvl w:ilvl="5" w:tplc="7E0E7AC8">
      <w:start w:val="1"/>
      <w:numFmt w:val="lowerRoman"/>
      <w:lvlText w:val="%6."/>
      <w:lvlJc w:val="right"/>
      <w:pPr>
        <w:ind w:left="4320" w:hanging="180"/>
      </w:pPr>
    </w:lvl>
    <w:lvl w:ilvl="6" w:tplc="D31EA258">
      <w:start w:val="1"/>
      <w:numFmt w:val="decimal"/>
      <w:lvlText w:val="%7."/>
      <w:lvlJc w:val="left"/>
      <w:pPr>
        <w:ind w:left="5040" w:hanging="360"/>
      </w:pPr>
    </w:lvl>
    <w:lvl w:ilvl="7" w:tplc="9D1A9092">
      <w:start w:val="1"/>
      <w:numFmt w:val="lowerLetter"/>
      <w:lvlText w:val="%8."/>
      <w:lvlJc w:val="left"/>
      <w:pPr>
        <w:ind w:left="5760" w:hanging="360"/>
      </w:pPr>
    </w:lvl>
    <w:lvl w:ilvl="8" w:tplc="D2F6C50A">
      <w:start w:val="1"/>
      <w:numFmt w:val="lowerRoman"/>
      <w:lvlText w:val="%9."/>
      <w:lvlJc w:val="right"/>
      <w:pPr>
        <w:ind w:left="6480" w:hanging="180"/>
      </w:pPr>
    </w:lvl>
  </w:abstractNum>
  <w:abstractNum w:abstractNumId="69" w15:restartNumberingAfterBreak="0">
    <w:nsid w:val="4FBB660C"/>
    <w:multiLevelType w:val="hybridMultilevel"/>
    <w:tmpl w:val="ABD6DCFE"/>
    <w:lvl w:ilvl="0" w:tplc="BC22E064">
      <w:start w:val="2"/>
      <w:numFmt w:val="decimal"/>
      <w:lvlText w:val="%1."/>
      <w:lvlJc w:val="left"/>
      <w:pPr>
        <w:ind w:left="360" w:hanging="360"/>
      </w:pPr>
    </w:lvl>
    <w:lvl w:ilvl="1" w:tplc="F74246F6">
      <w:start w:val="1"/>
      <w:numFmt w:val="lowerLetter"/>
      <w:lvlText w:val="%2."/>
      <w:lvlJc w:val="left"/>
      <w:pPr>
        <w:ind w:left="1440" w:hanging="360"/>
      </w:pPr>
    </w:lvl>
    <w:lvl w:ilvl="2" w:tplc="DFDA635A">
      <w:start w:val="1"/>
      <w:numFmt w:val="lowerRoman"/>
      <w:lvlText w:val="%3."/>
      <w:lvlJc w:val="right"/>
      <w:pPr>
        <w:ind w:left="2160" w:hanging="180"/>
      </w:pPr>
    </w:lvl>
    <w:lvl w:ilvl="3" w:tplc="D08E5AC2">
      <w:start w:val="1"/>
      <w:numFmt w:val="decimal"/>
      <w:lvlText w:val="%4."/>
      <w:lvlJc w:val="left"/>
      <w:pPr>
        <w:ind w:left="2880" w:hanging="360"/>
      </w:pPr>
    </w:lvl>
    <w:lvl w:ilvl="4" w:tplc="57E20AE2">
      <w:start w:val="1"/>
      <w:numFmt w:val="lowerLetter"/>
      <w:lvlText w:val="%5."/>
      <w:lvlJc w:val="left"/>
      <w:pPr>
        <w:ind w:left="3600" w:hanging="360"/>
      </w:pPr>
    </w:lvl>
    <w:lvl w:ilvl="5" w:tplc="EED86374">
      <w:start w:val="1"/>
      <w:numFmt w:val="lowerRoman"/>
      <w:lvlText w:val="%6."/>
      <w:lvlJc w:val="right"/>
      <w:pPr>
        <w:ind w:left="4320" w:hanging="180"/>
      </w:pPr>
    </w:lvl>
    <w:lvl w:ilvl="6" w:tplc="C0E6B844">
      <w:start w:val="1"/>
      <w:numFmt w:val="decimal"/>
      <w:lvlText w:val="%7."/>
      <w:lvlJc w:val="left"/>
      <w:pPr>
        <w:ind w:left="5040" w:hanging="360"/>
      </w:pPr>
    </w:lvl>
    <w:lvl w:ilvl="7" w:tplc="B2807876">
      <w:start w:val="1"/>
      <w:numFmt w:val="lowerLetter"/>
      <w:lvlText w:val="%8."/>
      <w:lvlJc w:val="left"/>
      <w:pPr>
        <w:ind w:left="5760" w:hanging="360"/>
      </w:pPr>
    </w:lvl>
    <w:lvl w:ilvl="8" w:tplc="B3F441EA">
      <w:start w:val="1"/>
      <w:numFmt w:val="lowerRoman"/>
      <w:lvlText w:val="%9."/>
      <w:lvlJc w:val="right"/>
      <w:pPr>
        <w:ind w:left="6480" w:hanging="180"/>
      </w:pPr>
    </w:lvl>
  </w:abstractNum>
  <w:abstractNum w:abstractNumId="70" w15:restartNumberingAfterBreak="0">
    <w:nsid w:val="4FD919B8"/>
    <w:multiLevelType w:val="hybridMultilevel"/>
    <w:tmpl w:val="D35E6A28"/>
    <w:lvl w:ilvl="0" w:tplc="F230B162">
      <w:start w:val="2"/>
      <w:numFmt w:val="decimal"/>
      <w:lvlText w:val="%1."/>
      <w:lvlJc w:val="left"/>
      <w:pPr>
        <w:ind w:left="360" w:hanging="360"/>
      </w:pPr>
    </w:lvl>
    <w:lvl w:ilvl="1" w:tplc="7B2824A4">
      <w:start w:val="1"/>
      <w:numFmt w:val="lowerLetter"/>
      <w:lvlText w:val="%2."/>
      <w:lvlJc w:val="left"/>
      <w:pPr>
        <w:ind w:left="1440" w:hanging="360"/>
      </w:pPr>
    </w:lvl>
    <w:lvl w:ilvl="2" w:tplc="18BE85FA">
      <w:start w:val="1"/>
      <w:numFmt w:val="lowerRoman"/>
      <w:lvlText w:val="%3."/>
      <w:lvlJc w:val="right"/>
      <w:pPr>
        <w:ind w:left="2160" w:hanging="180"/>
      </w:pPr>
    </w:lvl>
    <w:lvl w:ilvl="3" w:tplc="2F589954">
      <w:start w:val="1"/>
      <w:numFmt w:val="decimal"/>
      <w:lvlText w:val="%4."/>
      <w:lvlJc w:val="left"/>
      <w:pPr>
        <w:ind w:left="2880" w:hanging="360"/>
      </w:pPr>
    </w:lvl>
    <w:lvl w:ilvl="4" w:tplc="C0CCF85E">
      <w:start w:val="1"/>
      <w:numFmt w:val="lowerLetter"/>
      <w:lvlText w:val="%5."/>
      <w:lvlJc w:val="left"/>
      <w:pPr>
        <w:ind w:left="3600" w:hanging="360"/>
      </w:pPr>
    </w:lvl>
    <w:lvl w:ilvl="5" w:tplc="B3F2BEDE">
      <w:start w:val="1"/>
      <w:numFmt w:val="lowerRoman"/>
      <w:lvlText w:val="%6."/>
      <w:lvlJc w:val="right"/>
      <w:pPr>
        <w:ind w:left="4320" w:hanging="180"/>
      </w:pPr>
    </w:lvl>
    <w:lvl w:ilvl="6" w:tplc="C17424A8">
      <w:start w:val="1"/>
      <w:numFmt w:val="decimal"/>
      <w:lvlText w:val="%7."/>
      <w:lvlJc w:val="left"/>
      <w:pPr>
        <w:ind w:left="5040" w:hanging="360"/>
      </w:pPr>
    </w:lvl>
    <w:lvl w:ilvl="7" w:tplc="C6C87520">
      <w:start w:val="1"/>
      <w:numFmt w:val="lowerLetter"/>
      <w:lvlText w:val="%8."/>
      <w:lvlJc w:val="left"/>
      <w:pPr>
        <w:ind w:left="5760" w:hanging="360"/>
      </w:pPr>
    </w:lvl>
    <w:lvl w:ilvl="8" w:tplc="A75E6E94">
      <w:start w:val="1"/>
      <w:numFmt w:val="lowerRoman"/>
      <w:lvlText w:val="%9."/>
      <w:lvlJc w:val="right"/>
      <w:pPr>
        <w:ind w:left="6480" w:hanging="180"/>
      </w:pPr>
    </w:lvl>
  </w:abstractNum>
  <w:abstractNum w:abstractNumId="71" w15:restartNumberingAfterBreak="0">
    <w:nsid w:val="503418AF"/>
    <w:multiLevelType w:val="hybridMultilevel"/>
    <w:tmpl w:val="45FC2B3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50C79551"/>
    <w:multiLevelType w:val="hybridMultilevel"/>
    <w:tmpl w:val="0A4AF2CC"/>
    <w:lvl w:ilvl="0" w:tplc="2048E18A">
      <w:start w:val="2"/>
      <w:numFmt w:val="decimal"/>
      <w:lvlText w:val="%1."/>
      <w:lvlJc w:val="left"/>
      <w:pPr>
        <w:ind w:left="720" w:hanging="360"/>
      </w:pPr>
    </w:lvl>
    <w:lvl w:ilvl="1" w:tplc="FEF6D340">
      <w:start w:val="1"/>
      <w:numFmt w:val="lowerLetter"/>
      <w:lvlText w:val="%2."/>
      <w:lvlJc w:val="left"/>
      <w:pPr>
        <w:ind w:left="1440" w:hanging="360"/>
      </w:pPr>
    </w:lvl>
    <w:lvl w:ilvl="2" w:tplc="D2F0F76C">
      <w:start w:val="1"/>
      <w:numFmt w:val="lowerRoman"/>
      <w:lvlText w:val="%3."/>
      <w:lvlJc w:val="right"/>
      <w:pPr>
        <w:ind w:left="2160" w:hanging="180"/>
      </w:pPr>
    </w:lvl>
    <w:lvl w:ilvl="3" w:tplc="9B78C72C">
      <w:start w:val="1"/>
      <w:numFmt w:val="decimal"/>
      <w:lvlText w:val="%4."/>
      <w:lvlJc w:val="left"/>
      <w:pPr>
        <w:ind w:left="2880" w:hanging="360"/>
      </w:pPr>
    </w:lvl>
    <w:lvl w:ilvl="4" w:tplc="5B7C0D32">
      <w:start w:val="1"/>
      <w:numFmt w:val="lowerLetter"/>
      <w:lvlText w:val="%5."/>
      <w:lvlJc w:val="left"/>
      <w:pPr>
        <w:ind w:left="3600" w:hanging="360"/>
      </w:pPr>
    </w:lvl>
    <w:lvl w:ilvl="5" w:tplc="9BB29E50">
      <w:start w:val="1"/>
      <w:numFmt w:val="lowerRoman"/>
      <w:lvlText w:val="%6."/>
      <w:lvlJc w:val="right"/>
      <w:pPr>
        <w:ind w:left="4320" w:hanging="180"/>
      </w:pPr>
    </w:lvl>
    <w:lvl w:ilvl="6" w:tplc="CF4E993C">
      <w:start w:val="1"/>
      <w:numFmt w:val="decimal"/>
      <w:lvlText w:val="%7."/>
      <w:lvlJc w:val="left"/>
      <w:pPr>
        <w:ind w:left="5040" w:hanging="360"/>
      </w:pPr>
    </w:lvl>
    <w:lvl w:ilvl="7" w:tplc="39524842">
      <w:start w:val="1"/>
      <w:numFmt w:val="lowerLetter"/>
      <w:lvlText w:val="%8."/>
      <w:lvlJc w:val="left"/>
      <w:pPr>
        <w:ind w:left="5760" w:hanging="360"/>
      </w:pPr>
    </w:lvl>
    <w:lvl w:ilvl="8" w:tplc="7A0A702E">
      <w:start w:val="1"/>
      <w:numFmt w:val="lowerRoman"/>
      <w:lvlText w:val="%9."/>
      <w:lvlJc w:val="right"/>
      <w:pPr>
        <w:ind w:left="6480" w:hanging="180"/>
      </w:pPr>
    </w:lvl>
  </w:abstractNum>
  <w:abstractNum w:abstractNumId="73" w15:restartNumberingAfterBreak="0">
    <w:nsid w:val="5254E3B4"/>
    <w:multiLevelType w:val="hybridMultilevel"/>
    <w:tmpl w:val="90F6B74E"/>
    <w:lvl w:ilvl="0" w:tplc="BAA27E3C">
      <w:start w:val="5"/>
      <w:numFmt w:val="decimal"/>
      <w:lvlText w:val="%1."/>
      <w:lvlJc w:val="left"/>
      <w:pPr>
        <w:ind w:left="360" w:hanging="360"/>
      </w:pPr>
    </w:lvl>
    <w:lvl w:ilvl="1" w:tplc="23C82674">
      <w:start w:val="1"/>
      <w:numFmt w:val="lowerLetter"/>
      <w:lvlText w:val="%2."/>
      <w:lvlJc w:val="left"/>
      <w:pPr>
        <w:ind w:left="1440" w:hanging="360"/>
      </w:pPr>
    </w:lvl>
    <w:lvl w:ilvl="2" w:tplc="B0C61C5E">
      <w:start w:val="1"/>
      <w:numFmt w:val="lowerRoman"/>
      <w:lvlText w:val="%3."/>
      <w:lvlJc w:val="right"/>
      <w:pPr>
        <w:ind w:left="2160" w:hanging="180"/>
      </w:pPr>
    </w:lvl>
    <w:lvl w:ilvl="3" w:tplc="A3FEF300">
      <w:start w:val="1"/>
      <w:numFmt w:val="decimal"/>
      <w:lvlText w:val="%4."/>
      <w:lvlJc w:val="left"/>
      <w:pPr>
        <w:ind w:left="2880" w:hanging="360"/>
      </w:pPr>
    </w:lvl>
    <w:lvl w:ilvl="4" w:tplc="EFB69808">
      <w:start w:val="1"/>
      <w:numFmt w:val="lowerLetter"/>
      <w:lvlText w:val="%5."/>
      <w:lvlJc w:val="left"/>
      <w:pPr>
        <w:ind w:left="3600" w:hanging="360"/>
      </w:pPr>
    </w:lvl>
    <w:lvl w:ilvl="5" w:tplc="DA7A0082">
      <w:start w:val="1"/>
      <w:numFmt w:val="lowerRoman"/>
      <w:lvlText w:val="%6."/>
      <w:lvlJc w:val="right"/>
      <w:pPr>
        <w:ind w:left="4320" w:hanging="180"/>
      </w:pPr>
    </w:lvl>
    <w:lvl w:ilvl="6" w:tplc="F594B380">
      <w:start w:val="1"/>
      <w:numFmt w:val="decimal"/>
      <w:lvlText w:val="%7."/>
      <w:lvlJc w:val="left"/>
      <w:pPr>
        <w:ind w:left="5040" w:hanging="360"/>
      </w:pPr>
    </w:lvl>
    <w:lvl w:ilvl="7" w:tplc="E26AA406">
      <w:start w:val="1"/>
      <w:numFmt w:val="lowerLetter"/>
      <w:lvlText w:val="%8."/>
      <w:lvlJc w:val="left"/>
      <w:pPr>
        <w:ind w:left="5760" w:hanging="360"/>
      </w:pPr>
    </w:lvl>
    <w:lvl w:ilvl="8" w:tplc="F3628916">
      <w:start w:val="1"/>
      <w:numFmt w:val="lowerRoman"/>
      <w:lvlText w:val="%9."/>
      <w:lvlJc w:val="right"/>
      <w:pPr>
        <w:ind w:left="6480" w:hanging="180"/>
      </w:pPr>
    </w:lvl>
  </w:abstractNum>
  <w:abstractNum w:abstractNumId="74" w15:restartNumberingAfterBreak="0">
    <w:nsid w:val="53CB4604"/>
    <w:multiLevelType w:val="hybridMultilevel"/>
    <w:tmpl w:val="71B24E34"/>
    <w:lvl w:ilvl="0" w:tplc="AE7E95D6">
      <w:start w:val="3"/>
      <w:numFmt w:val="decimal"/>
      <w:lvlText w:val="%1."/>
      <w:lvlJc w:val="left"/>
      <w:pPr>
        <w:ind w:left="360" w:hanging="360"/>
      </w:pPr>
    </w:lvl>
    <w:lvl w:ilvl="1" w:tplc="BCF48232">
      <w:start w:val="1"/>
      <w:numFmt w:val="lowerLetter"/>
      <w:lvlText w:val="%2."/>
      <w:lvlJc w:val="left"/>
      <w:pPr>
        <w:ind w:left="1440" w:hanging="360"/>
      </w:pPr>
    </w:lvl>
    <w:lvl w:ilvl="2" w:tplc="3E0EF364">
      <w:start w:val="1"/>
      <w:numFmt w:val="lowerRoman"/>
      <w:lvlText w:val="%3."/>
      <w:lvlJc w:val="right"/>
      <w:pPr>
        <w:ind w:left="2160" w:hanging="180"/>
      </w:pPr>
    </w:lvl>
    <w:lvl w:ilvl="3" w:tplc="CD4A31A6">
      <w:start w:val="1"/>
      <w:numFmt w:val="decimal"/>
      <w:lvlText w:val="%4."/>
      <w:lvlJc w:val="left"/>
      <w:pPr>
        <w:ind w:left="2880" w:hanging="360"/>
      </w:pPr>
    </w:lvl>
    <w:lvl w:ilvl="4" w:tplc="2530E73C">
      <w:start w:val="1"/>
      <w:numFmt w:val="lowerLetter"/>
      <w:lvlText w:val="%5."/>
      <w:lvlJc w:val="left"/>
      <w:pPr>
        <w:ind w:left="3600" w:hanging="360"/>
      </w:pPr>
    </w:lvl>
    <w:lvl w:ilvl="5" w:tplc="6DA84862">
      <w:start w:val="1"/>
      <w:numFmt w:val="lowerRoman"/>
      <w:lvlText w:val="%6."/>
      <w:lvlJc w:val="right"/>
      <w:pPr>
        <w:ind w:left="4320" w:hanging="180"/>
      </w:pPr>
    </w:lvl>
    <w:lvl w:ilvl="6" w:tplc="351E1D46">
      <w:start w:val="1"/>
      <w:numFmt w:val="decimal"/>
      <w:lvlText w:val="%7."/>
      <w:lvlJc w:val="left"/>
      <w:pPr>
        <w:ind w:left="5040" w:hanging="360"/>
      </w:pPr>
    </w:lvl>
    <w:lvl w:ilvl="7" w:tplc="4C7CAE24">
      <w:start w:val="1"/>
      <w:numFmt w:val="lowerLetter"/>
      <w:lvlText w:val="%8."/>
      <w:lvlJc w:val="left"/>
      <w:pPr>
        <w:ind w:left="5760" w:hanging="360"/>
      </w:pPr>
    </w:lvl>
    <w:lvl w:ilvl="8" w:tplc="3D3814FE">
      <w:start w:val="1"/>
      <w:numFmt w:val="lowerRoman"/>
      <w:lvlText w:val="%9."/>
      <w:lvlJc w:val="right"/>
      <w:pPr>
        <w:ind w:left="6480" w:hanging="180"/>
      </w:pPr>
    </w:lvl>
  </w:abstractNum>
  <w:abstractNum w:abstractNumId="75" w15:restartNumberingAfterBreak="0">
    <w:nsid w:val="556316F7"/>
    <w:multiLevelType w:val="hybridMultilevel"/>
    <w:tmpl w:val="E8DCD5E6"/>
    <w:lvl w:ilvl="0" w:tplc="53041FA4">
      <w:start w:val="1"/>
      <w:numFmt w:val="decimal"/>
      <w:lvlText w:val="%1."/>
      <w:lvlJc w:val="left"/>
      <w:pPr>
        <w:ind w:left="360" w:hanging="360"/>
      </w:pPr>
    </w:lvl>
    <w:lvl w:ilvl="1" w:tplc="1E504F62">
      <w:start w:val="1"/>
      <w:numFmt w:val="lowerLetter"/>
      <w:lvlText w:val="%2."/>
      <w:lvlJc w:val="left"/>
      <w:pPr>
        <w:ind w:left="1080" w:hanging="360"/>
      </w:pPr>
    </w:lvl>
    <w:lvl w:ilvl="2" w:tplc="E152C8A4">
      <w:start w:val="1"/>
      <w:numFmt w:val="lowerRoman"/>
      <w:lvlText w:val="%3."/>
      <w:lvlJc w:val="right"/>
      <w:pPr>
        <w:ind w:left="2160" w:hanging="180"/>
      </w:pPr>
    </w:lvl>
    <w:lvl w:ilvl="3" w:tplc="CF16FAB8">
      <w:start w:val="1"/>
      <w:numFmt w:val="decimal"/>
      <w:lvlText w:val="%4."/>
      <w:lvlJc w:val="left"/>
      <w:pPr>
        <w:ind w:left="2880" w:hanging="360"/>
      </w:pPr>
    </w:lvl>
    <w:lvl w:ilvl="4" w:tplc="11962A36">
      <w:start w:val="1"/>
      <w:numFmt w:val="lowerLetter"/>
      <w:lvlText w:val="%5."/>
      <w:lvlJc w:val="left"/>
      <w:pPr>
        <w:ind w:left="3600" w:hanging="360"/>
      </w:pPr>
    </w:lvl>
    <w:lvl w:ilvl="5" w:tplc="9D1E1C00">
      <w:start w:val="1"/>
      <w:numFmt w:val="lowerRoman"/>
      <w:lvlText w:val="%6."/>
      <w:lvlJc w:val="right"/>
      <w:pPr>
        <w:ind w:left="4320" w:hanging="180"/>
      </w:pPr>
    </w:lvl>
    <w:lvl w:ilvl="6" w:tplc="9ECCA6CA">
      <w:start w:val="1"/>
      <w:numFmt w:val="decimal"/>
      <w:lvlText w:val="%7."/>
      <w:lvlJc w:val="left"/>
      <w:pPr>
        <w:ind w:left="5040" w:hanging="360"/>
      </w:pPr>
    </w:lvl>
    <w:lvl w:ilvl="7" w:tplc="04628210">
      <w:start w:val="1"/>
      <w:numFmt w:val="lowerLetter"/>
      <w:lvlText w:val="%8."/>
      <w:lvlJc w:val="left"/>
      <w:pPr>
        <w:ind w:left="5760" w:hanging="360"/>
      </w:pPr>
    </w:lvl>
    <w:lvl w:ilvl="8" w:tplc="39BC5A90">
      <w:start w:val="1"/>
      <w:numFmt w:val="lowerRoman"/>
      <w:lvlText w:val="%9."/>
      <w:lvlJc w:val="right"/>
      <w:pPr>
        <w:ind w:left="6480" w:hanging="180"/>
      </w:pPr>
    </w:lvl>
  </w:abstractNum>
  <w:abstractNum w:abstractNumId="76" w15:restartNumberingAfterBreak="0">
    <w:nsid w:val="55652B36"/>
    <w:multiLevelType w:val="hybridMultilevel"/>
    <w:tmpl w:val="AA8C300C"/>
    <w:lvl w:ilvl="0" w:tplc="C452076E">
      <w:start w:val="1"/>
      <w:numFmt w:val="decimal"/>
      <w:lvlText w:val="%1."/>
      <w:lvlJc w:val="left"/>
      <w:pPr>
        <w:ind w:left="720" w:hanging="360"/>
      </w:pPr>
    </w:lvl>
    <w:lvl w:ilvl="1" w:tplc="76F4E74C">
      <w:start w:val="4"/>
      <w:numFmt w:val="lowerLetter"/>
      <w:lvlText w:val="%2."/>
      <w:lvlJc w:val="left"/>
      <w:pPr>
        <w:ind w:left="1440" w:hanging="360"/>
      </w:pPr>
    </w:lvl>
    <w:lvl w:ilvl="2" w:tplc="E3DCF8E4">
      <w:start w:val="1"/>
      <w:numFmt w:val="lowerRoman"/>
      <w:lvlText w:val="%3."/>
      <w:lvlJc w:val="right"/>
      <w:pPr>
        <w:ind w:left="2160" w:hanging="180"/>
      </w:pPr>
    </w:lvl>
    <w:lvl w:ilvl="3" w:tplc="DEEA7410">
      <w:start w:val="1"/>
      <w:numFmt w:val="decimal"/>
      <w:lvlText w:val="%4."/>
      <w:lvlJc w:val="left"/>
      <w:pPr>
        <w:ind w:left="2880" w:hanging="360"/>
      </w:pPr>
    </w:lvl>
    <w:lvl w:ilvl="4" w:tplc="079AE11E">
      <w:start w:val="1"/>
      <w:numFmt w:val="lowerLetter"/>
      <w:lvlText w:val="%5."/>
      <w:lvlJc w:val="left"/>
      <w:pPr>
        <w:ind w:left="3600" w:hanging="360"/>
      </w:pPr>
    </w:lvl>
    <w:lvl w:ilvl="5" w:tplc="C70473BE">
      <w:start w:val="1"/>
      <w:numFmt w:val="lowerRoman"/>
      <w:lvlText w:val="%6."/>
      <w:lvlJc w:val="right"/>
      <w:pPr>
        <w:ind w:left="4320" w:hanging="180"/>
      </w:pPr>
    </w:lvl>
    <w:lvl w:ilvl="6" w:tplc="A24A92E6">
      <w:start w:val="1"/>
      <w:numFmt w:val="decimal"/>
      <w:lvlText w:val="%7."/>
      <w:lvlJc w:val="left"/>
      <w:pPr>
        <w:ind w:left="5040" w:hanging="360"/>
      </w:pPr>
    </w:lvl>
    <w:lvl w:ilvl="7" w:tplc="2B6637EC">
      <w:start w:val="1"/>
      <w:numFmt w:val="lowerLetter"/>
      <w:lvlText w:val="%8."/>
      <w:lvlJc w:val="left"/>
      <w:pPr>
        <w:ind w:left="5760" w:hanging="360"/>
      </w:pPr>
    </w:lvl>
    <w:lvl w:ilvl="8" w:tplc="B8123B96">
      <w:start w:val="1"/>
      <w:numFmt w:val="lowerRoman"/>
      <w:lvlText w:val="%9."/>
      <w:lvlJc w:val="right"/>
      <w:pPr>
        <w:ind w:left="6480" w:hanging="180"/>
      </w:pPr>
    </w:lvl>
  </w:abstractNum>
  <w:abstractNum w:abstractNumId="77" w15:restartNumberingAfterBreak="0">
    <w:nsid w:val="5618A36E"/>
    <w:multiLevelType w:val="hybridMultilevel"/>
    <w:tmpl w:val="FB4E71BE"/>
    <w:lvl w:ilvl="0" w:tplc="DE3893C4">
      <w:start w:val="13"/>
      <w:numFmt w:val="decimal"/>
      <w:lvlText w:val="%1."/>
      <w:lvlJc w:val="left"/>
      <w:pPr>
        <w:ind w:left="720" w:hanging="360"/>
      </w:pPr>
    </w:lvl>
    <w:lvl w:ilvl="1" w:tplc="6EFC361E">
      <w:start w:val="1"/>
      <w:numFmt w:val="lowerLetter"/>
      <w:lvlText w:val="%2."/>
      <w:lvlJc w:val="left"/>
      <w:pPr>
        <w:ind w:left="1440" w:hanging="360"/>
      </w:pPr>
    </w:lvl>
    <w:lvl w:ilvl="2" w:tplc="8446FFE0">
      <w:start w:val="1"/>
      <w:numFmt w:val="lowerRoman"/>
      <w:lvlText w:val="%3."/>
      <w:lvlJc w:val="right"/>
      <w:pPr>
        <w:ind w:left="2160" w:hanging="180"/>
      </w:pPr>
    </w:lvl>
    <w:lvl w:ilvl="3" w:tplc="B8F4F84C">
      <w:start w:val="1"/>
      <w:numFmt w:val="decimal"/>
      <w:lvlText w:val="%4."/>
      <w:lvlJc w:val="left"/>
      <w:pPr>
        <w:ind w:left="2880" w:hanging="360"/>
      </w:pPr>
    </w:lvl>
    <w:lvl w:ilvl="4" w:tplc="FC8C2424">
      <w:start w:val="1"/>
      <w:numFmt w:val="lowerLetter"/>
      <w:lvlText w:val="%5."/>
      <w:lvlJc w:val="left"/>
      <w:pPr>
        <w:ind w:left="3600" w:hanging="360"/>
      </w:pPr>
    </w:lvl>
    <w:lvl w:ilvl="5" w:tplc="04324D20">
      <w:start w:val="1"/>
      <w:numFmt w:val="lowerRoman"/>
      <w:lvlText w:val="%6."/>
      <w:lvlJc w:val="right"/>
      <w:pPr>
        <w:ind w:left="4320" w:hanging="180"/>
      </w:pPr>
    </w:lvl>
    <w:lvl w:ilvl="6" w:tplc="47A4CF1C">
      <w:start w:val="1"/>
      <w:numFmt w:val="decimal"/>
      <w:lvlText w:val="%7."/>
      <w:lvlJc w:val="left"/>
      <w:pPr>
        <w:ind w:left="5040" w:hanging="360"/>
      </w:pPr>
    </w:lvl>
    <w:lvl w:ilvl="7" w:tplc="F86E2DA8">
      <w:start w:val="1"/>
      <w:numFmt w:val="lowerLetter"/>
      <w:lvlText w:val="%8."/>
      <w:lvlJc w:val="left"/>
      <w:pPr>
        <w:ind w:left="5760" w:hanging="360"/>
      </w:pPr>
    </w:lvl>
    <w:lvl w:ilvl="8" w:tplc="F41208A6">
      <w:start w:val="1"/>
      <w:numFmt w:val="lowerRoman"/>
      <w:lvlText w:val="%9."/>
      <w:lvlJc w:val="right"/>
      <w:pPr>
        <w:ind w:left="6480" w:hanging="180"/>
      </w:pPr>
    </w:lvl>
  </w:abstractNum>
  <w:abstractNum w:abstractNumId="78" w15:restartNumberingAfterBreak="0">
    <w:nsid w:val="566ADE08"/>
    <w:multiLevelType w:val="hybridMultilevel"/>
    <w:tmpl w:val="9EFA6AAA"/>
    <w:lvl w:ilvl="0" w:tplc="7BB2CF04">
      <w:start w:val="4"/>
      <w:numFmt w:val="decimal"/>
      <w:lvlText w:val="%1."/>
      <w:lvlJc w:val="left"/>
      <w:pPr>
        <w:ind w:left="360" w:hanging="360"/>
      </w:pPr>
    </w:lvl>
    <w:lvl w:ilvl="1" w:tplc="4D9A5F88">
      <w:start w:val="1"/>
      <w:numFmt w:val="lowerLetter"/>
      <w:lvlText w:val="%2."/>
      <w:lvlJc w:val="left"/>
      <w:pPr>
        <w:ind w:left="1440" w:hanging="360"/>
      </w:pPr>
    </w:lvl>
    <w:lvl w:ilvl="2" w:tplc="62501B4E">
      <w:start w:val="1"/>
      <w:numFmt w:val="lowerRoman"/>
      <w:lvlText w:val="%3."/>
      <w:lvlJc w:val="right"/>
      <w:pPr>
        <w:ind w:left="2160" w:hanging="180"/>
      </w:pPr>
    </w:lvl>
    <w:lvl w:ilvl="3" w:tplc="F72E4740">
      <w:start w:val="1"/>
      <w:numFmt w:val="decimal"/>
      <w:lvlText w:val="%4."/>
      <w:lvlJc w:val="left"/>
      <w:pPr>
        <w:ind w:left="2880" w:hanging="360"/>
      </w:pPr>
    </w:lvl>
    <w:lvl w:ilvl="4" w:tplc="F348C332">
      <w:start w:val="1"/>
      <w:numFmt w:val="lowerLetter"/>
      <w:lvlText w:val="%5."/>
      <w:lvlJc w:val="left"/>
      <w:pPr>
        <w:ind w:left="3600" w:hanging="360"/>
      </w:pPr>
    </w:lvl>
    <w:lvl w:ilvl="5" w:tplc="D550FE40">
      <w:start w:val="1"/>
      <w:numFmt w:val="lowerRoman"/>
      <w:lvlText w:val="%6."/>
      <w:lvlJc w:val="right"/>
      <w:pPr>
        <w:ind w:left="4320" w:hanging="180"/>
      </w:pPr>
    </w:lvl>
    <w:lvl w:ilvl="6" w:tplc="990AB934">
      <w:start w:val="1"/>
      <w:numFmt w:val="decimal"/>
      <w:lvlText w:val="%7."/>
      <w:lvlJc w:val="left"/>
      <w:pPr>
        <w:ind w:left="5040" w:hanging="360"/>
      </w:pPr>
    </w:lvl>
    <w:lvl w:ilvl="7" w:tplc="8DEC0B0E">
      <w:start w:val="1"/>
      <w:numFmt w:val="lowerLetter"/>
      <w:lvlText w:val="%8."/>
      <w:lvlJc w:val="left"/>
      <w:pPr>
        <w:ind w:left="5760" w:hanging="360"/>
      </w:pPr>
    </w:lvl>
    <w:lvl w:ilvl="8" w:tplc="756085BA">
      <w:start w:val="1"/>
      <w:numFmt w:val="lowerRoman"/>
      <w:lvlText w:val="%9."/>
      <w:lvlJc w:val="right"/>
      <w:pPr>
        <w:ind w:left="6480" w:hanging="180"/>
      </w:pPr>
    </w:lvl>
  </w:abstractNum>
  <w:abstractNum w:abstractNumId="79" w15:restartNumberingAfterBreak="0">
    <w:nsid w:val="5884F176"/>
    <w:multiLevelType w:val="hybridMultilevel"/>
    <w:tmpl w:val="9A923FFA"/>
    <w:lvl w:ilvl="0" w:tplc="C93ED71C">
      <w:start w:val="8"/>
      <w:numFmt w:val="decimal"/>
      <w:lvlText w:val="%1."/>
      <w:lvlJc w:val="left"/>
      <w:pPr>
        <w:ind w:left="360" w:hanging="360"/>
      </w:pPr>
    </w:lvl>
    <w:lvl w:ilvl="1" w:tplc="E53E26D4">
      <w:start w:val="1"/>
      <w:numFmt w:val="lowerLetter"/>
      <w:lvlText w:val="%2."/>
      <w:lvlJc w:val="left"/>
      <w:pPr>
        <w:ind w:left="1440" w:hanging="360"/>
      </w:pPr>
    </w:lvl>
    <w:lvl w:ilvl="2" w:tplc="0BDC6506">
      <w:start w:val="1"/>
      <w:numFmt w:val="lowerRoman"/>
      <w:lvlText w:val="%3."/>
      <w:lvlJc w:val="right"/>
      <w:pPr>
        <w:ind w:left="2160" w:hanging="180"/>
      </w:pPr>
    </w:lvl>
    <w:lvl w:ilvl="3" w:tplc="0112769C">
      <w:start w:val="1"/>
      <w:numFmt w:val="decimal"/>
      <w:lvlText w:val="%4."/>
      <w:lvlJc w:val="left"/>
      <w:pPr>
        <w:ind w:left="2880" w:hanging="360"/>
      </w:pPr>
    </w:lvl>
    <w:lvl w:ilvl="4" w:tplc="CC183660">
      <w:start w:val="1"/>
      <w:numFmt w:val="lowerLetter"/>
      <w:lvlText w:val="%5."/>
      <w:lvlJc w:val="left"/>
      <w:pPr>
        <w:ind w:left="3600" w:hanging="360"/>
      </w:pPr>
    </w:lvl>
    <w:lvl w:ilvl="5" w:tplc="5DF88042">
      <w:start w:val="1"/>
      <w:numFmt w:val="lowerRoman"/>
      <w:lvlText w:val="%6."/>
      <w:lvlJc w:val="right"/>
      <w:pPr>
        <w:ind w:left="4320" w:hanging="180"/>
      </w:pPr>
    </w:lvl>
    <w:lvl w:ilvl="6" w:tplc="00A03526">
      <w:start w:val="1"/>
      <w:numFmt w:val="decimal"/>
      <w:lvlText w:val="%7."/>
      <w:lvlJc w:val="left"/>
      <w:pPr>
        <w:ind w:left="5040" w:hanging="360"/>
      </w:pPr>
    </w:lvl>
    <w:lvl w:ilvl="7" w:tplc="72C091EE">
      <w:start w:val="1"/>
      <w:numFmt w:val="lowerLetter"/>
      <w:lvlText w:val="%8."/>
      <w:lvlJc w:val="left"/>
      <w:pPr>
        <w:ind w:left="5760" w:hanging="360"/>
      </w:pPr>
    </w:lvl>
    <w:lvl w:ilvl="8" w:tplc="E9341A60">
      <w:start w:val="1"/>
      <w:numFmt w:val="lowerRoman"/>
      <w:lvlText w:val="%9."/>
      <w:lvlJc w:val="right"/>
      <w:pPr>
        <w:ind w:left="6480" w:hanging="180"/>
      </w:pPr>
    </w:lvl>
  </w:abstractNum>
  <w:abstractNum w:abstractNumId="80" w15:restartNumberingAfterBreak="0">
    <w:nsid w:val="58AA5773"/>
    <w:multiLevelType w:val="hybridMultilevel"/>
    <w:tmpl w:val="7C2416C2"/>
    <w:lvl w:ilvl="0" w:tplc="913418EE">
      <w:start w:val="3"/>
      <w:numFmt w:val="decimal"/>
      <w:lvlText w:val="%1."/>
      <w:lvlJc w:val="left"/>
      <w:pPr>
        <w:ind w:left="360" w:hanging="360"/>
      </w:pPr>
    </w:lvl>
    <w:lvl w:ilvl="1" w:tplc="D21653DE">
      <w:start w:val="1"/>
      <w:numFmt w:val="lowerLetter"/>
      <w:lvlText w:val="%2."/>
      <w:lvlJc w:val="left"/>
      <w:pPr>
        <w:ind w:left="1440" w:hanging="360"/>
      </w:pPr>
    </w:lvl>
    <w:lvl w:ilvl="2" w:tplc="F2AE9A76">
      <w:start w:val="1"/>
      <w:numFmt w:val="lowerRoman"/>
      <w:lvlText w:val="%3."/>
      <w:lvlJc w:val="right"/>
      <w:pPr>
        <w:ind w:left="2160" w:hanging="180"/>
      </w:pPr>
    </w:lvl>
    <w:lvl w:ilvl="3" w:tplc="46BC2930">
      <w:start w:val="1"/>
      <w:numFmt w:val="decimal"/>
      <w:lvlText w:val="%4."/>
      <w:lvlJc w:val="left"/>
      <w:pPr>
        <w:ind w:left="2880" w:hanging="360"/>
      </w:pPr>
    </w:lvl>
    <w:lvl w:ilvl="4" w:tplc="9B489E40">
      <w:start w:val="1"/>
      <w:numFmt w:val="lowerLetter"/>
      <w:lvlText w:val="%5."/>
      <w:lvlJc w:val="left"/>
      <w:pPr>
        <w:ind w:left="3600" w:hanging="360"/>
      </w:pPr>
    </w:lvl>
    <w:lvl w:ilvl="5" w:tplc="6F1E3664">
      <w:start w:val="1"/>
      <w:numFmt w:val="lowerRoman"/>
      <w:lvlText w:val="%6."/>
      <w:lvlJc w:val="right"/>
      <w:pPr>
        <w:ind w:left="4320" w:hanging="180"/>
      </w:pPr>
    </w:lvl>
    <w:lvl w:ilvl="6" w:tplc="06867D70">
      <w:start w:val="1"/>
      <w:numFmt w:val="decimal"/>
      <w:lvlText w:val="%7."/>
      <w:lvlJc w:val="left"/>
      <w:pPr>
        <w:ind w:left="5040" w:hanging="360"/>
      </w:pPr>
    </w:lvl>
    <w:lvl w:ilvl="7" w:tplc="D848FF94">
      <w:start w:val="1"/>
      <w:numFmt w:val="lowerLetter"/>
      <w:lvlText w:val="%8."/>
      <w:lvlJc w:val="left"/>
      <w:pPr>
        <w:ind w:left="5760" w:hanging="360"/>
      </w:pPr>
    </w:lvl>
    <w:lvl w:ilvl="8" w:tplc="7DEE80C8">
      <w:start w:val="1"/>
      <w:numFmt w:val="lowerRoman"/>
      <w:lvlText w:val="%9."/>
      <w:lvlJc w:val="right"/>
      <w:pPr>
        <w:ind w:left="6480" w:hanging="180"/>
      </w:pPr>
    </w:lvl>
  </w:abstractNum>
  <w:abstractNum w:abstractNumId="81" w15:restartNumberingAfterBreak="0">
    <w:nsid w:val="595D1492"/>
    <w:multiLevelType w:val="hybridMultilevel"/>
    <w:tmpl w:val="B142DFA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2" w15:restartNumberingAfterBreak="0">
    <w:nsid w:val="59D47266"/>
    <w:multiLevelType w:val="hybridMultilevel"/>
    <w:tmpl w:val="10D626C6"/>
    <w:lvl w:ilvl="0" w:tplc="C8B67EC8">
      <w:start w:val="6"/>
      <w:numFmt w:val="decimal"/>
      <w:lvlText w:val="%1."/>
      <w:lvlJc w:val="left"/>
      <w:pPr>
        <w:ind w:left="720" w:hanging="360"/>
      </w:pPr>
    </w:lvl>
    <w:lvl w:ilvl="1" w:tplc="570E304C">
      <w:start w:val="1"/>
      <w:numFmt w:val="lowerLetter"/>
      <w:lvlText w:val="%2."/>
      <w:lvlJc w:val="left"/>
      <w:pPr>
        <w:ind w:left="1440" w:hanging="360"/>
      </w:pPr>
    </w:lvl>
    <w:lvl w:ilvl="2" w:tplc="2B48DAC2">
      <w:start w:val="1"/>
      <w:numFmt w:val="lowerRoman"/>
      <w:lvlText w:val="%3."/>
      <w:lvlJc w:val="right"/>
      <w:pPr>
        <w:ind w:left="2160" w:hanging="180"/>
      </w:pPr>
    </w:lvl>
    <w:lvl w:ilvl="3" w:tplc="DE1C56A6">
      <w:start w:val="1"/>
      <w:numFmt w:val="decimal"/>
      <w:lvlText w:val="%4."/>
      <w:lvlJc w:val="left"/>
      <w:pPr>
        <w:ind w:left="2880" w:hanging="360"/>
      </w:pPr>
    </w:lvl>
    <w:lvl w:ilvl="4" w:tplc="AEE06D46">
      <w:start w:val="1"/>
      <w:numFmt w:val="lowerLetter"/>
      <w:lvlText w:val="%5."/>
      <w:lvlJc w:val="left"/>
      <w:pPr>
        <w:ind w:left="3600" w:hanging="360"/>
      </w:pPr>
    </w:lvl>
    <w:lvl w:ilvl="5" w:tplc="9EC6B306">
      <w:start w:val="1"/>
      <w:numFmt w:val="lowerRoman"/>
      <w:lvlText w:val="%6."/>
      <w:lvlJc w:val="right"/>
      <w:pPr>
        <w:ind w:left="4320" w:hanging="180"/>
      </w:pPr>
    </w:lvl>
    <w:lvl w:ilvl="6" w:tplc="8EEEC7E8">
      <w:start w:val="1"/>
      <w:numFmt w:val="decimal"/>
      <w:lvlText w:val="%7."/>
      <w:lvlJc w:val="left"/>
      <w:pPr>
        <w:ind w:left="5040" w:hanging="360"/>
      </w:pPr>
    </w:lvl>
    <w:lvl w:ilvl="7" w:tplc="82406B7C">
      <w:start w:val="1"/>
      <w:numFmt w:val="lowerLetter"/>
      <w:lvlText w:val="%8."/>
      <w:lvlJc w:val="left"/>
      <w:pPr>
        <w:ind w:left="5760" w:hanging="360"/>
      </w:pPr>
    </w:lvl>
    <w:lvl w:ilvl="8" w:tplc="14127B20">
      <w:start w:val="1"/>
      <w:numFmt w:val="lowerRoman"/>
      <w:lvlText w:val="%9."/>
      <w:lvlJc w:val="right"/>
      <w:pPr>
        <w:ind w:left="6480" w:hanging="180"/>
      </w:pPr>
    </w:lvl>
  </w:abstractNum>
  <w:abstractNum w:abstractNumId="83" w15:restartNumberingAfterBreak="0">
    <w:nsid w:val="5A2A8FFF"/>
    <w:multiLevelType w:val="hybridMultilevel"/>
    <w:tmpl w:val="AC4663BC"/>
    <w:lvl w:ilvl="0" w:tplc="9CFE21AC">
      <w:start w:val="4"/>
      <w:numFmt w:val="decimal"/>
      <w:lvlText w:val="%1."/>
      <w:lvlJc w:val="left"/>
      <w:pPr>
        <w:ind w:left="720" w:hanging="360"/>
      </w:pPr>
    </w:lvl>
    <w:lvl w:ilvl="1" w:tplc="455432A4">
      <w:start w:val="1"/>
      <w:numFmt w:val="lowerLetter"/>
      <w:lvlText w:val="%2."/>
      <w:lvlJc w:val="left"/>
      <w:pPr>
        <w:ind w:left="1440" w:hanging="360"/>
      </w:pPr>
    </w:lvl>
    <w:lvl w:ilvl="2" w:tplc="278207AA">
      <w:start w:val="1"/>
      <w:numFmt w:val="lowerRoman"/>
      <w:lvlText w:val="%3."/>
      <w:lvlJc w:val="right"/>
      <w:pPr>
        <w:ind w:left="2160" w:hanging="180"/>
      </w:pPr>
    </w:lvl>
    <w:lvl w:ilvl="3" w:tplc="6B925990">
      <w:start w:val="1"/>
      <w:numFmt w:val="decimal"/>
      <w:lvlText w:val="%4."/>
      <w:lvlJc w:val="left"/>
      <w:pPr>
        <w:ind w:left="2880" w:hanging="360"/>
      </w:pPr>
    </w:lvl>
    <w:lvl w:ilvl="4" w:tplc="5C70ABE4">
      <w:start w:val="1"/>
      <w:numFmt w:val="lowerLetter"/>
      <w:lvlText w:val="%5."/>
      <w:lvlJc w:val="left"/>
      <w:pPr>
        <w:ind w:left="3600" w:hanging="360"/>
      </w:pPr>
    </w:lvl>
    <w:lvl w:ilvl="5" w:tplc="D8107696">
      <w:start w:val="1"/>
      <w:numFmt w:val="lowerRoman"/>
      <w:lvlText w:val="%6."/>
      <w:lvlJc w:val="right"/>
      <w:pPr>
        <w:ind w:left="4320" w:hanging="180"/>
      </w:pPr>
    </w:lvl>
    <w:lvl w:ilvl="6" w:tplc="D6B22A84">
      <w:start w:val="1"/>
      <w:numFmt w:val="decimal"/>
      <w:lvlText w:val="%7."/>
      <w:lvlJc w:val="left"/>
      <w:pPr>
        <w:ind w:left="5040" w:hanging="360"/>
      </w:pPr>
    </w:lvl>
    <w:lvl w:ilvl="7" w:tplc="575264F8">
      <w:start w:val="1"/>
      <w:numFmt w:val="lowerLetter"/>
      <w:lvlText w:val="%8."/>
      <w:lvlJc w:val="left"/>
      <w:pPr>
        <w:ind w:left="5760" w:hanging="360"/>
      </w:pPr>
    </w:lvl>
    <w:lvl w:ilvl="8" w:tplc="D55CB53A">
      <w:start w:val="1"/>
      <w:numFmt w:val="lowerRoman"/>
      <w:lvlText w:val="%9."/>
      <w:lvlJc w:val="right"/>
      <w:pPr>
        <w:ind w:left="6480" w:hanging="180"/>
      </w:pPr>
    </w:lvl>
  </w:abstractNum>
  <w:abstractNum w:abstractNumId="84" w15:restartNumberingAfterBreak="0">
    <w:nsid w:val="5A99783D"/>
    <w:multiLevelType w:val="hybridMultilevel"/>
    <w:tmpl w:val="A4C473A0"/>
    <w:lvl w:ilvl="0" w:tplc="2D3E137E">
      <w:start w:val="6"/>
      <w:numFmt w:val="decimal"/>
      <w:lvlText w:val="%1."/>
      <w:lvlJc w:val="left"/>
      <w:pPr>
        <w:ind w:left="720" w:hanging="360"/>
      </w:pPr>
    </w:lvl>
    <w:lvl w:ilvl="1" w:tplc="0ABAD644">
      <w:start w:val="1"/>
      <w:numFmt w:val="lowerLetter"/>
      <w:lvlText w:val="%2."/>
      <w:lvlJc w:val="left"/>
      <w:pPr>
        <w:ind w:left="1440" w:hanging="360"/>
      </w:pPr>
    </w:lvl>
    <w:lvl w:ilvl="2" w:tplc="A858B394">
      <w:start w:val="1"/>
      <w:numFmt w:val="lowerRoman"/>
      <w:lvlText w:val="%3."/>
      <w:lvlJc w:val="right"/>
      <w:pPr>
        <w:ind w:left="2160" w:hanging="180"/>
      </w:pPr>
    </w:lvl>
    <w:lvl w:ilvl="3" w:tplc="D1BEF1E8">
      <w:start w:val="1"/>
      <w:numFmt w:val="decimal"/>
      <w:lvlText w:val="%4."/>
      <w:lvlJc w:val="left"/>
      <w:pPr>
        <w:ind w:left="2880" w:hanging="360"/>
      </w:pPr>
    </w:lvl>
    <w:lvl w:ilvl="4" w:tplc="F2EAA55A">
      <w:start w:val="1"/>
      <w:numFmt w:val="lowerLetter"/>
      <w:lvlText w:val="%5."/>
      <w:lvlJc w:val="left"/>
      <w:pPr>
        <w:ind w:left="3600" w:hanging="360"/>
      </w:pPr>
    </w:lvl>
    <w:lvl w:ilvl="5" w:tplc="DF1E39FA">
      <w:start w:val="1"/>
      <w:numFmt w:val="lowerRoman"/>
      <w:lvlText w:val="%6."/>
      <w:lvlJc w:val="right"/>
      <w:pPr>
        <w:ind w:left="4320" w:hanging="180"/>
      </w:pPr>
    </w:lvl>
    <w:lvl w:ilvl="6" w:tplc="BE7ABFAA">
      <w:start w:val="1"/>
      <w:numFmt w:val="decimal"/>
      <w:lvlText w:val="%7."/>
      <w:lvlJc w:val="left"/>
      <w:pPr>
        <w:ind w:left="5040" w:hanging="360"/>
      </w:pPr>
    </w:lvl>
    <w:lvl w:ilvl="7" w:tplc="58F2BA06">
      <w:start w:val="1"/>
      <w:numFmt w:val="lowerLetter"/>
      <w:lvlText w:val="%8."/>
      <w:lvlJc w:val="left"/>
      <w:pPr>
        <w:ind w:left="5760" w:hanging="360"/>
      </w:pPr>
    </w:lvl>
    <w:lvl w:ilvl="8" w:tplc="15000B24">
      <w:start w:val="1"/>
      <w:numFmt w:val="lowerRoman"/>
      <w:lvlText w:val="%9."/>
      <w:lvlJc w:val="right"/>
      <w:pPr>
        <w:ind w:left="6480" w:hanging="180"/>
      </w:pPr>
    </w:lvl>
  </w:abstractNum>
  <w:abstractNum w:abstractNumId="85" w15:restartNumberingAfterBreak="0">
    <w:nsid w:val="5AFDEC43"/>
    <w:multiLevelType w:val="hybridMultilevel"/>
    <w:tmpl w:val="C978A528"/>
    <w:lvl w:ilvl="0" w:tplc="6B4CAE40">
      <w:start w:val="1"/>
      <w:numFmt w:val="decimal"/>
      <w:lvlText w:val="%1."/>
      <w:lvlJc w:val="left"/>
      <w:pPr>
        <w:ind w:left="360" w:hanging="360"/>
      </w:pPr>
    </w:lvl>
    <w:lvl w:ilvl="1" w:tplc="43441842">
      <w:start w:val="1"/>
      <w:numFmt w:val="lowerLetter"/>
      <w:lvlText w:val="%2."/>
      <w:lvlJc w:val="left"/>
      <w:pPr>
        <w:ind w:left="1440" w:hanging="360"/>
      </w:pPr>
    </w:lvl>
    <w:lvl w:ilvl="2" w:tplc="2558E3CC">
      <w:start w:val="1"/>
      <w:numFmt w:val="lowerRoman"/>
      <w:lvlText w:val="%3."/>
      <w:lvlJc w:val="right"/>
      <w:pPr>
        <w:ind w:left="2160" w:hanging="180"/>
      </w:pPr>
    </w:lvl>
    <w:lvl w:ilvl="3" w:tplc="A26EFDF0">
      <w:start w:val="1"/>
      <w:numFmt w:val="decimal"/>
      <w:lvlText w:val="%4."/>
      <w:lvlJc w:val="left"/>
      <w:pPr>
        <w:ind w:left="2880" w:hanging="360"/>
      </w:pPr>
    </w:lvl>
    <w:lvl w:ilvl="4" w:tplc="78EA1B72">
      <w:start w:val="1"/>
      <w:numFmt w:val="lowerLetter"/>
      <w:lvlText w:val="%5."/>
      <w:lvlJc w:val="left"/>
      <w:pPr>
        <w:ind w:left="3600" w:hanging="360"/>
      </w:pPr>
    </w:lvl>
    <w:lvl w:ilvl="5" w:tplc="3A72ACBC">
      <w:start w:val="1"/>
      <w:numFmt w:val="lowerRoman"/>
      <w:lvlText w:val="%6."/>
      <w:lvlJc w:val="right"/>
      <w:pPr>
        <w:ind w:left="4320" w:hanging="180"/>
      </w:pPr>
    </w:lvl>
    <w:lvl w:ilvl="6" w:tplc="431E32B6">
      <w:start w:val="1"/>
      <w:numFmt w:val="decimal"/>
      <w:lvlText w:val="%7."/>
      <w:lvlJc w:val="left"/>
      <w:pPr>
        <w:ind w:left="5040" w:hanging="360"/>
      </w:pPr>
    </w:lvl>
    <w:lvl w:ilvl="7" w:tplc="D31EE5C6">
      <w:start w:val="1"/>
      <w:numFmt w:val="lowerLetter"/>
      <w:lvlText w:val="%8."/>
      <w:lvlJc w:val="left"/>
      <w:pPr>
        <w:ind w:left="5760" w:hanging="360"/>
      </w:pPr>
    </w:lvl>
    <w:lvl w:ilvl="8" w:tplc="7A185026">
      <w:start w:val="1"/>
      <w:numFmt w:val="lowerRoman"/>
      <w:lvlText w:val="%9."/>
      <w:lvlJc w:val="right"/>
      <w:pPr>
        <w:ind w:left="6480" w:hanging="180"/>
      </w:pPr>
    </w:lvl>
  </w:abstractNum>
  <w:abstractNum w:abstractNumId="86" w15:restartNumberingAfterBreak="0">
    <w:nsid w:val="5B4D3BE2"/>
    <w:multiLevelType w:val="hybridMultilevel"/>
    <w:tmpl w:val="796E12CC"/>
    <w:lvl w:ilvl="0" w:tplc="63A66356">
      <w:start w:val="5"/>
      <w:numFmt w:val="decimal"/>
      <w:lvlText w:val="%1."/>
      <w:lvlJc w:val="left"/>
      <w:pPr>
        <w:ind w:left="360" w:hanging="360"/>
      </w:pPr>
    </w:lvl>
    <w:lvl w:ilvl="1" w:tplc="4A82EFE8">
      <w:start w:val="1"/>
      <w:numFmt w:val="lowerLetter"/>
      <w:lvlText w:val="%2."/>
      <w:lvlJc w:val="left"/>
      <w:pPr>
        <w:ind w:left="1440" w:hanging="360"/>
      </w:pPr>
    </w:lvl>
    <w:lvl w:ilvl="2" w:tplc="53426232">
      <w:start w:val="1"/>
      <w:numFmt w:val="lowerRoman"/>
      <w:lvlText w:val="%3."/>
      <w:lvlJc w:val="right"/>
      <w:pPr>
        <w:ind w:left="2160" w:hanging="180"/>
      </w:pPr>
    </w:lvl>
    <w:lvl w:ilvl="3" w:tplc="AB44FAE8">
      <w:start w:val="1"/>
      <w:numFmt w:val="decimal"/>
      <w:lvlText w:val="%4."/>
      <w:lvlJc w:val="left"/>
      <w:pPr>
        <w:ind w:left="2880" w:hanging="360"/>
      </w:pPr>
    </w:lvl>
    <w:lvl w:ilvl="4" w:tplc="5AB6653E">
      <w:start w:val="1"/>
      <w:numFmt w:val="lowerLetter"/>
      <w:lvlText w:val="%5."/>
      <w:lvlJc w:val="left"/>
      <w:pPr>
        <w:ind w:left="3600" w:hanging="360"/>
      </w:pPr>
    </w:lvl>
    <w:lvl w:ilvl="5" w:tplc="83827544">
      <w:start w:val="1"/>
      <w:numFmt w:val="lowerRoman"/>
      <w:lvlText w:val="%6."/>
      <w:lvlJc w:val="right"/>
      <w:pPr>
        <w:ind w:left="4320" w:hanging="180"/>
      </w:pPr>
    </w:lvl>
    <w:lvl w:ilvl="6" w:tplc="39E44348">
      <w:start w:val="1"/>
      <w:numFmt w:val="decimal"/>
      <w:lvlText w:val="%7."/>
      <w:lvlJc w:val="left"/>
      <w:pPr>
        <w:ind w:left="5040" w:hanging="360"/>
      </w:pPr>
    </w:lvl>
    <w:lvl w:ilvl="7" w:tplc="9EF81A56">
      <w:start w:val="1"/>
      <w:numFmt w:val="lowerLetter"/>
      <w:lvlText w:val="%8."/>
      <w:lvlJc w:val="left"/>
      <w:pPr>
        <w:ind w:left="5760" w:hanging="360"/>
      </w:pPr>
    </w:lvl>
    <w:lvl w:ilvl="8" w:tplc="D2FEF2AE">
      <w:start w:val="1"/>
      <w:numFmt w:val="lowerRoman"/>
      <w:lvlText w:val="%9."/>
      <w:lvlJc w:val="right"/>
      <w:pPr>
        <w:ind w:left="6480" w:hanging="180"/>
      </w:pPr>
    </w:lvl>
  </w:abstractNum>
  <w:abstractNum w:abstractNumId="87" w15:restartNumberingAfterBreak="0">
    <w:nsid w:val="5C05EBFA"/>
    <w:multiLevelType w:val="hybridMultilevel"/>
    <w:tmpl w:val="571402A4"/>
    <w:lvl w:ilvl="0" w:tplc="B6FED1F8">
      <w:start w:val="1"/>
      <w:numFmt w:val="decimal"/>
      <w:lvlText w:val="%1."/>
      <w:lvlJc w:val="left"/>
      <w:pPr>
        <w:ind w:left="360" w:hanging="360"/>
      </w:pPr>
    </w:lvl>
    <w:lvl w:ilvl="1" w:tplc="A81EFE34">
      <w:start w:val="1"/>
      <w:numFmt w:val="lowerLetter"/>
      <w:lvlText w:val="%2."/>
      <w:lvlJc w:val="left"/>
      <w:pPr>
        <w:ind w:left="1440" w:hanging="360"/>
      </w:pPr>
    </w:lvl>
    <w:lvl w:ilvl="2" w:tplc="94AADA2A">
      <w:start w:val="1"/>
      <w:numFmt w:val="lowerRoman"/>
      <w:lvlText w:val="%3."/>
      <w:lvlJc w:val="right"/>
      <w:pPr>
        <w:ind w:left="2160" w:hanging="180"/>
      </w:pPr>
    </w:lvl>
    <w:lvl w:ilvl="3" w:tplc="10AAC176">
      <w:start w:val="1"/>
      <w:numFmt w:val="decimal"/>
      <w:lvlText w:val="%4."/>
      <w:lvlJc w:val="left"/>
      <w:pPr>
        <w:ind w:left="2880" w:hanging="360"/>
      </w:pPr>
    </w:lvl>
    <w:lvl w:ilvl="4" w:tplc="7134552C">
      <w:start w:val="1"/>
      <w:numFmt w:val="lowerLetter"/>
      <w:lvlText w:val="%5."/>
      <w:lvlJc w:val="left"/>
      <w:pPr>
        <w:ind w:left="3600" w:hanging="360"/>
      </w:pPr>
    </w:lvl>
    <w:lvl w:ilvl="5" w:tplc="F54CF9D6">
      <w:start w:val="1"/>
      <w:numFmt w:val="lowerRoman"/>
      <w:lvlText w:val="%6."/>
      <w:lvlJc w:val="right"/>
      <w:pPr>
        <w:ind w:left="4320" w:hanging="180"/>
      </w:pPr>
    </w:lvl>
    <w:lvl w:ilvl="6" w:tplc="22B87784">
      <w:start w:val="1"/>
      <w:numFmt w:val="decimal"/>
      <w:lvlText w:val="%7."/>
      <w:lvlJc w:val="left"/>
      <w:pPr>
        <w:ind w:left="5040" w:hanging="360"/>
      </w:pPr>
    </w:lvl>
    <w:lvl w:ilvl="7" w:tplc="7130BD7A">
      <w:start w:val="1"/>
      <w:numFmt w:val="lowerLetter"/>
      <w:lvlText w:val="%8."/>
      <w:lvlJc w:val="left"/>
      <w:pPr>
        <w:ind w:left="5760" w:hanging="360"/>
      </w:pPr>
    </w:lvl>
    <w:lvl w:ilvl="8" w:tplc="66621E38">
      <w:start w:val="1"/>
      <w:numFmt w:val="lowerRoman"/>
      <w:lvlText w:val="%9."/>
      <w:lvlJc w:val="right"/>
      <w:pPr>
        <w:ind w:left="6480" w:hanging="180"/>
      </w:pPr>
    </w:lvl>
  </w:abstractNum>
  <w:abstractNum w:abstractNumId="88" w15:restartNumberingAfterBreak="0">
    <w:nsid w:val="5C229F2B"/>
    <w:multiLevelType w:val="hybridMultilevel"/>
    <w:tmpl w:val="E7462636"/>
    <w:lvl w:ilvl="0" w:tplc="35764672">
      <w:start w:val="3"/>
      <w:numFmt w:val="decimal"/>
      <w:lvlText w:val="%1."/>
      <w:lvlJc w:val="left"/>
      <w:pPr>
        <w:ind w:left="360" w:hanging="360"/>
      </w:pPr>
    </w:lvl>
    <w:lvl w:ilvl="1" w:tplc="0484B258">
      <w:start w:val="1"/>
      <w:numFmt w:val="lowerLetter"/>
      <w:lvlText w:val="%2."/>
      <w:lvlJc w:val="left"/>
      <w:pPr>
        <w:ind w:left="1440" w:hanging="360"/>
      </w:pPr>
    </w:lvl>
    <w:lvl w:ilvl="2" w:tplc="8BB2C0FE">
      <w:start w:val="1"/>
      <w:numFmt w:val="lowerRoman"/>
      <w:lvlText w:val="%3."/>
      <w:lvlJc w:val="right"/>
      <w:pPr>
        <w:ind w:left="2160" w:hanging="180"/>
      </w:pPr>
    </w:lvl>
    <w:lvl w:ilvl="3" w:tplc="5F6ABE5A">
      <w:start w:val="1"/>
      <w:numFmt w:val="decimal"/>
      <w:lvlText w:val="%4."/>
      <w:lvlJc w:val="left"/>
      <w:pPr>
        <w:ind w:left="2880" w:hanging="360"/>
      </w:pPr>
    </w:lvl>
    <w:lvl w:ilvl="4" w:tplc="1B9463EE">
      <w:start w:val="1"/>
      <w:numFmt w:val="lowerLetter"/>
      <w:lvlText w:val="%5."/>
      <w:lvlJc w:val="left"/>
      <w:pPr>
        <w:ind w:left="3600" w:hanging="360"/>
      </w:pPr>
    </w:lvl>
    <w:lvl w:ilvl="5" w:tplc="F6326C42">
      <w:start w:val="1"/>
      <w:numFmt w:val="lowerRoman"/>
      <w:lvlText w:val="%6."/>
      <w:lvlJc w:val="right"/>
      <w:pPr>
        <w:ind w:left="4320" w:hanging="180"/>
      </w:pPr>
    </w:lvl>
    <w:lvl w:ilvl="6" w:tplc="A95E111A">
      <w:start w:val="1"/>
      <w:numFmt w:val="decimal"/>
      <w:lvlText w:val="%7."/>
      <w:lvlJc w:val="left"/>
      <w:pPr>
        <w:ind w:left="5040" w:hanging="360"/>
      </w:pPr>
    </w:lvl>
    <w:lvl w:ilvl="7" w:tplc="64F8097E">
      <w:start w:val="1"/>
      <w:numFmt w:val="lowerLetter"/>
      <w:lvlText w:val="%8."/>
      <w:lvlJc w:val="left"/>
      <w:pPr>
        <w:ind w:left="5760" w:hanging="360"/>
      </w:pPr>
    </w:lvl>
    <w:lvl w:ilvl="8" w:tplc="AB5A4922">
      <w:start w:val="1"/>
      <w:numFmt w:val="lowerRoman"/>
      <w:lvlText w:val="%9."/>
      <w:lvlJc w:val="right"/>
      <w:pPr>
        <w:ind w:left="6480" w:hanging="180"/>
      </w:pPr>
    </w:lvl>
  </w:abstractNum>
  <w:abstractNum w:abstractNumId="89" w15:restartNumberingAfterBreak="0">
    <w:nsid w:val="5C48A167"/>
    <w:multiLevelType w:val="hybridMultilevel"/>
    <w:tmpl w:val="D96E0210"/>
    <w:lvl w:ilvl="0" w:tplc="7D3A82B0">
      <w:start w:val="1"/>
      <w:numFmt w:val="decimal"/>
      <w:lvlText w:val="%1."/>
      <w:lvlJc w:val="left"/>
      <w:pPr>
        <w:ind w:left="720" w:hanging="360"/>
      </w:pPr>
    </w:lvl>
    <w:lvl w:ilvl="1" w:tplc="0AF6C29E">
      <w:start w:val="1"/>
      <w:numFmt w:val="lowerLetter"/>
      <w:lvlText w:val="%2."/>
      <w:lvlJc w:val="left"/>
      <w:pPr>
        <w:ind w:left="1440" w:hanging="360"/>
      </w:pPr>
    </w:lvl>
    <w:lvl w:ilvl="2" w:tplc="A9164BC4">
      <w:start w:val="1"/>
      <w:numFmt w:val="lowerRoman"/>
      <w:lvlText w:val="%3."/>
      <w:lvlJc w:val="right"/>
      <w:pPr>
        <w:ind w:left="2160" w:hanging="180"/>
      </w:pPr>
    </w:lvl>
    <w:lvl w:ilvl="3" w:tplc="31C8156A">
      <w:start w:val="1"/>
      <w:numFmt w:val="decimal"/>
      <w:lvlText w:val="%4."/>
      <w:lvlJc w:val="left"/>
      <w:pPr>
        <w:ind w:left="2880" w:hanging="360"/>
      </w:pPr>
    </w:lvl>
    <w:lvl w:ilvl="4" w:tplc="C354EE74">
      <w:start w:val="1"/>
      <w:numFmt w:val="lowerLetter"/>
      <w:lvlText w:val="%5."/>
      <w:lvlJc w:val="left"/>
      <w:pPr>
        <w:ind w:left="3600" w:hanging="360"/>
      </w:pPr>
    </w:lvl>
    <w:lvl w:ilvl="5" w:tplc="67B4D730">
      <w:start w:val="1"/>
      <w:numFmt w:val="lowerRoman"/>
      <w:lvlText w:val="%6."/>
      <w:lvlJc w:val="right"/>
      <w:pPr>
        <w:ind w:left="4320" w:hanging="180"/>
      </w:pPr>
    </w:lvl>
    <w:lvl w:ilvl="6" w:tplc="CF4C49A4">
      <w:start w:val="1"/>
      <w:numFmt w:val="decimal"/>
      <w:lvlText w:val="%7."/>
      <w:lvlJc w:val="left"/>
      <w:pPr>
        <w:ind w:left="5040" w:hanging="360"/>
      </w:pPr>
    </w:lvl>
    <w:lvl w:ilvl="7" w:tplc="76E230E8">
      <w:start w:val="1"/>
      <w:numFmt w:val="lowerLetter"/>
      <w:lvlText w:val="%8."/>
      <w:lvlJc w:val="left"/>
      <w:pPr>
        <w:ind w:left="5760" w:hanging="360"/>
      </w:pPr>
    </w:lvl>
    <w:lvl w:ilvl="8" w:tplc="85A486F0">
      <w:start w:val="1"/>
      <w:numFmt w:val="lowerRoman"/>
      <w:lvlText w:val="%9."/>
      <w:lvlJc w:val="right"/>
      <w:pPr>
        <w:ind w:left="6480" w:hanging="180"/>
      </w:pPr>
    </w:lvl>
  </w:abstractNum>
  <w:abstractNum w:abstractNumId="90" w15:restartNumberingAfterBreak="0">
    <w:nsid w:val="5CE04683"/>
    <w:multiLevelType w:val="hybridMultilevel"/>
    <w:tmpl w:val="8818A4A8"/>
    <w:lvl w:ilvl="0" w:tplc="35463392">
      <w:start w:val="4"/>
      <w:numFmt w:val="decimal"/>
      <w:lvlText w:val="%1."/>
      <w:lvlJc w:val="left"/>
      <w:pPr>
        <w:ind w:left="360" w:hanging="360"/>
      </w:pPr>
    </w:lvl>
    <w:lvl w:ilvl="1" w:tplc="F4AAD8F8">
      <w:start w:val="1"/>
      <w:numFmt w:val="lowerLetter"/>
      <w:lvlText w:val="%2."/>
      <w:lvlJc w:val="left"/>
      <w:pPr>
        <w:ind w:left="1440" w:hanging="360"/>
      </w:pPr>
    </w:lvl>
    <w:lvl w:ilvl="2" w:tplc="48FE904C">
      <w:start w:val="1"/>
      <w:numFmt w:val="lowerRoman"/>
      <w:lvlText w:val="%3."/>
      <w:lvlJc w:val="right"/>
      <w:pPr>
        <w:ind w:left="2160" w:hanging="180"/>
      </w:pPr>
    </w:lvl>
    <w:lvl w:ilvl="3" w:tplc="3108482C">
      <w:start w:val="1"/>
      <w:numFmt w:val="decimal"/>
      <w:lvlText w:val="%4."/>
      <w:lvlJc w:val="left"/>
      <w:pPr>
        <w:ind w:left="2880" w:hanging="360"/>
      </w:pPr>
    </w:lvl>
    <w:lvl w:ilvl="4" w:tplc="2D2A0EE2">
      <w:start w:val="1"/>
      <w:numFmt w:val="lowerLetter"/>
      <w:lvlText w:val="%5."/>
      <w:lvlJc w:val="left"/>
      <w:pPr>
        <w:ind w:left="3600" w:hanging="360"/>
      </w:pPr>
    </w:lvl>
    <w:lvl w:ilvl="5" w:tplc="79EE1EA8">
      <w:start w:val="1"/>
      <w:numFmt w:val="lowerRoman"/>
      <w:lvlText w:val="%6."/>
      <w:lvlJc w:val="right"/>
      <w:pPr>
        <w:ind w:left="4320" w:hanging="180"/>
      </w:pPr>
    </w:lvl>
    <w:lvl w:ilvl="6" w:tplc="8760CE34">
      <w:start w:val="1"/>
      <w:numFmt w:val="decimal"/>
      <w:lvlText w:val="%7."/>
      <w:lvlJc w:val="left"/>
      <w:pPr>
        <w:ind w:left="5040" w:hanging="360"/>
      </w:pPr>
    </w:lvl>
    <w:lvl w:ilvl="7" w:tplc="26420104">
      <w:start w:val="1"/>
      <w:numFmt w:val="lowerLetter"/>
      <w:lvlText w:val="%8."/>
      <w:lvlJc w:val="left"/>
      <w:pPr>
        <w:ind w:left="5760" w:hanging="360"/>
      </w:pPr>
    </w:lvl>
    <w:lvl w:ilvl="8" w:tplc="3E12C264">
      <w:start w:val="1"/>
      <w:numFmt w:val="lowerRoman"/>
      <w:lvlText w:val="%9."/>
      <w:lvlJc w:val="right"/>
      <w:pPr>
        <w:ind w:left="6480" w:hanging="180"/>
      </w:pPr>
    </w:lvl>
  </w:abstractNum>
  <w:abstractNum w:abstractNumId="91" w15:restartNumberingAfterBreak="0">
    <w:nsid w:val="5D471750"/>
    <w:multiLevelType w:val="hybridMultilevel"/>
    <w:tmpl w:val="7870BCDE"/>
    <w:lvl w:ilvl="0" w:tplc="27A402A6">
      <w:start w:val="1"/>
      <w:numFmt w:val="decimal"/>
      <w:lvlText w:val="%1."/>
      <w:lvlJc w:val="left"/>
      <w:pPr>
        <w:ind w:left="360" w:hanging="360"/>
      </w:pPr>
    </w:lvl>
    <w:lvl w:ilvl="1" w:tplc="ED86F3DC">
      <w:start w:val="1"/>
      <w:numFmt w:val="lowerLetter"/>
      <w:lvlText w:val="%2."/>
      <w:lvlJc w:val="left"/>
      <w:pPr>
        <w:ind w:left="1440" w:hanging="360"/>
      </w:pPr>
    </w:lvl>
    <w:lvl w:ilvl="2" w:tplc="D20240BA">
      <w:start w:val="1"/>
      <w:numFmt w:val="lowerRoman"/>
      <w:lvlText w:val="%3."/>
      <w:lvlJc w:val="right"/>
      <w:pPr>
        <w:ind w:left="2160" w:hanging="180"/>
      </w:pPr>
    </w:lvl>
    <w:lvl w:ilvl="3" w:tplc="B2781F92">
      <w:start w:val="1"/>
      <w:numFmt w:val="decimal"/>
      <w:lvlText w:val="%4."/>
      <w:lvlJc w:val="left"/>
      <w:pPr>
        <w:ind w:left="2880" w:hanging="360"/>
      </w:pPr>
    </w:lvl>
    <w:lvl w:ilvl="4" w:tplc="9A786DFC">
      <w:start w:val="1"/>
      <w:numFmt w:val="lowerLetter"/>
      <w:lvlText w:val="%5."/>
      <w:lvlJc w:val="left"/>
      <w:pPr>
        <w:ind w:left="3600" w:hanging="360"/>
      </w:pPr>
    </w:lvl>
    <w:lvl w:ilvl="5" w:tplc="DD269FF2">
      <w:start w:val="1"/>
      <w:numFmt w:val="lowerRoman"/>
      <w:lvlText w:val="%6."/>
      <w:lvlJc w:val="right"/>
      <w:pPr>
        <w:ind w:left="4320" w:hanging="180"/>
      </w:pPr>
    </w:lvl>
    <w:lvl w:ilvl="6" w:tplc="6EC60B9C">
      <w:start w:val="1"/>
      <w:numFmt w:val="decimal"/>
      <w:lvlText w:val="%7."/>
      <w:lvlJc w:val="left"/>
      <w:pPr>
        <w:ind w:left="5040" w:hanging="360"/>
      </w:pPr>
    </w:lvl>
    <w:lvl w:ilvl="7" w:tplc="D6168E56">
      <w:start w:val="1"/>
      <w:numFmt w:val="lowerLetter"/>
      <w:lvlText w:val="%8."/>
      <w:lvlJc w:val="left"/>
      <w:pPr>
        <w:ind w:left="5760" w:hanging="360"/>
      </w:pPr>
    </w:lvl>
    <w:lvl w:ilvl="8" w:tplc="1F4AD342">
      <w:start w:val="1"/>
      <w:numFmt w:val="lowerRoman"/>
      <w:lvlText w:val="%9."/>
      <w:lvlJc w:val="right"/>
      <w:pPr>
        <w:ind w:left="6480" w:hanging="180"/>
      </w:pPr>
    </w:lvl>
  </w:abstractNum>
  <w:abstractNum w:abstractNumId="92" w15:restartNumberingAfterBreak="0">
    <w:nsid w:val="5D56F8E5"/>
    <w:multiLevelType w:val="hybridMultilevel"/>
    <w:tmpl w:val="5EB00566"/>
    <w:lvl w:ilvl="0" w:tplc="9992EE84">
      <w:start w:val="1"/>
      <w:numFmt w:val="decimal"/>
      <w:lvlText w:val="%1."/>
      <w:lvlJc w:val="left"/>
      <w:pPr>
        <w:ind w:left="720" w:hanging="360"/>
      </w:pPr>
    </w:lvl>
    <w:lvl w:ilvl="1" w:tplc="EC3C71C6">
      <w:start w:val="1"/>
      <w:numFmt w:val="lowerLetter"/>
      <w:lvlText w:val="%2."/>
      <w:lvlJc w:val="left"/>
      <w:pPr>
        <w:ind w:left="1440" w:hanging="360"/>
      </w:pPr>
    </w:lvl>
    <w:lvl w:ilvl="2" w:tplc="2528EE76">
      <w:start w:val="1"/>
      <w:numFmt w:val="lowerRoman"/>
      <w:lvlText w:val="%3."/>
      <w:lvlJc w:val="right"/>
      <w:pPr>
        <w:ind w:left="2160" w:hanging="180"/>
      </w:pPr>
    </w:lvl>
    <w:lvl w:ilvl="3" w:tplc="BD144248">
      <w:start w:val="1"/>
      <w:numFmt w:val="decimal"/>
      <w:lvlText w:val="%4."/>
      <w:lvlJc w:val="left"/>
      <w:pPr>
        <w:ind w:left="2880" w:hanging="360"/>
      </w:pPr>
    </w:lvl>
    <w:lvl w:ilvl="4" w:tplc="4C0E4C82">
      <w:start w:val="1"/>
      <w:numFmt w:val="lowerLetter"/>
      <w:lvlText w:val="%5."/>
      <w:lvlJc w:val="left"/>
      <w:pPr>
        <w:ind w:left="3600" w:hanging="360"/>
      </w:pPr>
    </w:lvl>
    <w:lvl w:ilvl="5" w:tplc="A3D47A7A">
      <w:start w:val="1"/>
      <w:numFmt w:val="lowerRoman"/>
      <w:lvlText w:val="%6."/>
      <w:lvlJc w:val="right"/>
      <w:pPr>
        <w:ind w:left="4320" w:hanging="180"/>
      </w:pPr>
    </w:lvl>
    <w:lvl w:ilvl="6" w:tplc="3B0CAE7E">
      <w:start w:val="1"/>
      <w:numFmt w:val="decimal"/>
      <w:lvlText w:val="%7."/>
      <w:lvlJc w:val="left"/>
      <w:pPr>
        <w:ind w:left="5040" w:hanging="360"/>
      </w:pPr>
    </w:lvl>
    <w:lvl w:ilvl="7" w:tplc="AC4A3D18">
      <w:start w:val="1"/>
      <w:numFmt w:val="lowerLetter"/>
      <w:lvlText w:val="%8."/>
      <w:lvlJc w:val="left"/>
      <w:pPr>
        <w:ind w:left="5760" w:hanging="360"/>
      </w:pPr>
    </w:lvl>
    <w:lvl w:ilvl="8" w:tplc="1C122C0A">
      <w:start w:val="1"/>
      <w:numFmt w:val="lowerRoman"/>
      <w:lvlText w:val="%9."/>
      <w:lvlJc w:val="right"/>
      <w:pPr>
        <w:ind w:left="6480" w:hanging="180"/>
      </w:pPr>
    </w:lvl>
  </w:abstractNum>
  <w:abstractNum w:abstractNumId="93" w15:restartNumberingAfterBreak="0">
    <w:nsid w:val="5FD3E45C"/>
    <w:multiLevelType w:val="hybridMultilevel"/>
    <w:tmpl w:val="ACC21EEA"/>
    <w:lvl w:ilvl="0" w:tplc="3F727C7E">
      <w:start w:val="10"/>
      <w:numFmt w:val="decimal"/>
      <w:lvlText w:val="%1."/>
      <w:lvlJc w:val="left"/>
      <w:pPr>
        <w:ind w:left="360" w:hanging="360"/>
      </w:pPr>
    </w:lvl>
    <w:lvl w:ilvl="1" w:tplc="762AA0C0">
      <w:start w:val="1"/>
      <w:numFmt w:val="lowerLetter"/>
      <w:lvlText w:val="%2."/>
      <w:lvlJc w:val="left"/>
      <w:pPr>
        <w:ind w:left="1440" w:hanging="360"/>
      </w:pPr>
    </w:lvl>
    <w:lvl w:ilvl="2" w:tplc="70DC33EC">
      <w:start w:val="1"/>
      <w:numFmt w:val="lowerRoman"/>
      <w:lvlText w:val="%3."/>
      <w:lvlJc w:val="right"/>
      <w:pPr>
        <w:ind w:left="2160" w:hanging="180"/>
      </w:pPr>
    </w:lvl>
    <w:lvl w:ilvl="3" w:tplc="5468895C">
      <w:start w:val="1"/>
      <w:numFmt w:val="decimal"/>
      <w:lvlText w:val="%4."/>
      <w:lvlJc w:val="left"/>
      <w:pPr>
        <w:ind w:left="2880" w:hanging="360"/>
      </w:pPr>
    </w:lvl>
    <w:lvl w:ilvl="4" w:tplc="049C32F2">
      <w:start w:val="1"/>
      <w:numFmt w:val="lowerLetter"/>
      <w:lvlText w:val="%5."/>
      <w:lvlJc w:val="left"/>
      <w:pPr>
        <w:ind w:left="3600" w:hanging="360"/>
      </w:pPr>
    </w:lvl>
    <w:lvl w:ilvl="5" w:tplc="C9F413F8">
      <w:start w:val="1"/>
      <w:numFmt w:val="lowerRoman"/>
      <w:lvlText w:val="%6."/>
      <w:lvlJc w:val="right"/>
      <w:pPr>
        <w:ind w:left="4320" w:hanging="180"/>
      </w:pPr>
    </w:lvl>
    <w:lvl w:ilvl="6" w:tplc="6F10165E">
      <w:start w:val="1"/>
      <w:numFmt w:val="decimal"/>
      <w:lvlText w:val="%7."/>
      <w:lvlJc w:val="left"/>
      <w:pPr>
        <w:ind w:left="5040" w:hanging="360"/>
      </w:pPr>
    </w:lvl>
    <w:lvl w:ilvl="7" w:tplc="819264AE">
      <w:start w:val="1"/>
      <w:numFmt w:val="lowerLetter"/>
      <w:lvlText w:val="%8."/>
      <w:lvlJc w:val="left"/>
      <w:pPr>
        <w:ind w:left="5760" w:hanging="360"/>
      </w:pPr>
    </w:lvl>
    <w:lvl w:ilvl="8" w:tplc="DB5278C8">
      <w:start w:val="1"/>
      <w:numFmt w:val="lowerRoman"/>
      <w:lvlText w:val="%9."/>
      <w:lvlJc w:val="right"/>
      <w:pPr>
        <w:ind w:left="6480" w:hanging="180"/>
      </w:pPr>
    </w:lvl>
  </w:abstractNum>
  <w:abstractNum w:abstractNumId="94" w15:restartNumberingAfterBreak="0">
    <w:nsid w:val="61B96D24"/>
    <w:multiLevelType w:val="hybridMultilevel"/>
    <w:tmpl w:val="638C90F8"/>
    <w:lvl w:ilvl="0" w:tplc="F380F7FC">
      <w:start w:val="8"/>
      <w:numFmt w:val="decimal"/>
      <w:lvlText w:val="%1."/>
      <w:lvlJc w:val="left"/>
      <w:pPr>
        <w:ind w:left="720" w:hanging="360"/>
      </w:pPr>
    </w:lvl>
    <w:lvl w:ilvl="1" w:tplc="06BA6700">
      <w:start w:val="1"/>
      <w:numFmt w:val="lowerLetter"/>
      <w:lvlText w:val="%2."/>
      <w:lvlJc w:val="left"/>
      <w:pPr>
        <w:ind w:left="1440" w:hanging="360"/>
      </w:pPr>
    </w:lvl>
    <w:lvl w:ilvl="2" w:tplc="DB862DFE">
      <w:start w:val="1"/>
      <w:numFmt w:val="lowerRoman"/>
      <w:lvlText w:val="%3."/>
      <w:lvlJc w:val="right"/>
      <w:pPr>
        <w:ind w:left="2160" w:hanging="180"/>
      </w:pPr>
    </w:lvl>
    <w:lvl w:ilvl="3" w:tplc="F3CA45B8">
      <w:start w:val="1"/>
      <w:numFmt w:val="decimal"/>
      <w:lvlText w:val="%4."/>
      <w:lvlJc w:val="left"/>
      <w:pPr>
        <w:ind w:left="2880" w:hanging="360"/>
      </w:pPr>
    </w:lvl>
    <w:lvl w:ilvl="4" w:tplc="EF8442E2">
      <w:start w:val="1"/>
      <w:numFmt w:val="lowerLetter"/>
      <w:lvlText w:val="%5."/>
      <w:lvlJc w:val="left"/>
      <w:pPr>
        <w:ind w:left="3600" w:hanging="360"/>
      </w:pPr>
    </w:lvl>
    <w:lvl w:ilvl="5" w:tplc="60FC2FE8">
      <w:start w:val="1"/>
      <w:numFmt w:val="lowerRoman"/>
      <w:lvlText w:val="%6."/>
      <w:lvlJc w:val="right"/>
      <w:pPr>
        <w:ind w:left="4320" w:hanging="180"/>
      </w:pPr>
    </w:lvl>
    <w:lvl w:ilvl="6" w:tplc="5C187494">
      <w:start w:val="1"/>
      <w:numFmt w:val="decimal"/>
      <w:lvlText w:val="%7."/>
      <w:lvlJc w:val="left"/>
      <w:pPr>
        <w:ind w:left="5040" w:hanging="360"/>
      </w:pPr>
    </w:lvl>
    <w:lvl w:ilvl="7" w:tplc="BA8C3AF8">
      <w:start w:val="1"/>
      <w:numFmt w:val="lowerLetter"/>
      <w:lvlText w:val="%8."/>
      <w:lvlJc w:val="left"/>
      <w:pPr>
        <w:ind w:left="5760" w:hanging="360"/>
      </w:pPr>
    </w:lvl>
    <w:lvl w:ilvl="8" w:tplc="B5D2CBA2">
      <w:start w:val="1"/>
      <w:numFmt w:val="lowerRoman"/>
      <w:lvlText w:val="%9."/>
      <w:lvlJc w:val="right"/>
      <w:pPr>
        <w:ind w:left="6480" w:hanging="180"/>
      </w:pPr>
    </w:lvl>
  </w:abstractNum>
  <w:abstractNum w:abstractNumId="95" w15:restartNumberingAfterBreak="0">
    <w:nsid w:val="621372B6"/>
    <w:multiLevelType w:val="hybridMultilevel"/>
    <w:tmpl w:val="EA4C1B5A"/>
    <w:lvl w:ilvl="0" w:tplc="B754AEFA">
      <w:start w:val="11"/>
      <w:numFmt w:val="decimal"/>
      <w:lvlText w:val="%1."/>
      <w:lvlJc w:val="left"/>
      <w:pPr>
        <w:ind w:left="360" w:hanging="360"/>
      </w:pPr>
    </w:lvl>
    <w:lvl w:ilvl="1" w:tplc="575CBD14">
      <w:start w:val="1"/>
      <w:numFmt w:val="lowerLetter"/>
      <w:lvlText w:val="%2."/>
      <w:lvlJc w:val="left"/>
      <w:pPr>
        <w:ind w:left="1440" w:hanging="360"/>
      </w:pPr>
    </w:lvl>
    <w:lvl w:ilvl="2" w:tplc="32DA459A">
      <w:start w:val="1"/>
      <w:numFmt w:val="lowerRoman"/>
      <w:lvlText w:val="%3."/>
      <w:lvlJc w:val="right"/>
      <w:pPr>
        <w:ind w:left="2160" w:hanging="180"/>
      </w:pPr>
    </w:lvl>
    <w:lvl w:ilvl="3" w:tplc="8BFA8E6C">
      <w:start w:val="1"/>
      <w:numFmt w:val="decimal"/>
      <w:lvlText w:val="%4."/>
      <w:lvlJc w:val="left"/>
      <w:pPr>
        <w:ind w:left="2880" w:hanging="360"/>
      </w:pPr>
    </w:lvl>
    <w:lvl w:ilvl="4" w:tplc="6D82AFA0">
      <w:start w:val="1"/>
      <w:numFmt w:val="lowerLetter"/>
      <w:lvlText w:val="%5."/>
      <w:lvlJc w:val="left"/>
      <w:pPr>
        <w:ind w:left="3600" w:hanging="360"/>
      </w:pPr>
    </w:lvl>
    <w:lvl w:ilvl="5" w:tplc="2DC06EA6">
      <w:start w:val="1"/>
      <w:numFmt w:val="lowerRoman"/>
      <w:lvlText w:val="%6."/>
      <w:lvlJc w:val="right"/>
      <w:pPr>
        <w:ind w:left="4320" w:hanging="180"/>
      </w:pPr>
    </w:lvl>
    <w:lvl w:ilvl="6" w:tplc="39640CF8">
      <w:start w:val="1"/>
      <w:numFmt w:val="decimal"/>
      <w:lvlText w:val="%7."/>
      <w:lvlJc w:val="left"/>
      <w:pPr>
        <w:ind w:left="5040" w:hanging="360"/>
      </w:pPr>
    </w:lvl>
    <w:lvl w:ilvl="7" w:tplc="F4C02A8E">
      <w:start w:val="1"/>
      <w:numFmt w:val="lowerLetter"/>
      <w:lvlText w:val="%8."/>
      <w:lvlJc w:val="left"/>
      <w:pPr>
        <w:ind w:left="5760" w:hanging="360"/>
      </w:pPr>
    </w:lvl>
    <w:lvl w:ilvl="8" w:tplc="0D5E124E">
      <w:start w:val="1"/>
      <w:numFmt w:val="lowerRoman"/>
      <w:lvlText w:val="%9."/>
      <w:lvlJc w:val="right"/>
      <w:pPr>
        <w:ind w:left="6480" w:hanging="180"/>
      </w:pPr>
    </w:lvl>
  </w:abstractNum>
  <w:abstractNum w:abstractNumId="96" w15:restartNumberingAfterBreak="0">
    <w:nsid w:val="6324D85B"/>
    <w:multiLevelType w:val="hybridMultilevel"/>
    <w:tmpl w:val="E3B8AF0E"/>
    <w:lvl w:ilvl="0" w:tplc="1D64EF46">
      <w:start w:val="1"/>
      <w:numFmt w:val="decimal"/>
      <w:lvlText w:val="%1."/>
      <w:lvlJc w:val="left"/>
      <w:pPr>
        <w:ind w:left="360" w:hanging="360"/>
      </w:pPr>
    </w:lvl>
    <w:lvl w:ilvl="1" w:tplc="14C4F2DE">
      <w:start w:val="1"/>
      <w:numFmt w:val="lowerLetter"/>
      <w:lvlText w:val="%2."/>
      <w:lvlJc w:val="left"/>
      <w:pPr>
        <w:ind w:left="1080" w:hanging="360"/>
      </w:pPr>
    </w:lvl>
    <w:lvl w:ilvl="2" w:tplc="C9CE70D8">
      <w:start w:val="1"/>
      <w:numFmt w:val="lowerRoman"/>
      <w:lvlText w:val="%3."/>
      <w:lvlJc w:val="right"/>
      <w:pPr>
        <w:ind w:left="2160" w:hanging="180"/>
      </w:pPr>
    </w:lvl>
    <w:lvl w:ilvl="3" w:tplc="80AA92C0">
      <w:start w:val="1"/>
      <w:numFmt w:val="decimal"/>
      <w:lvlText w:val="%4."/>
      <w:lvlJc w:val="left"/>
      <w:pPr>
        <w:ind w:left="2880" w:hanging="360"/>
      </w:pPr>
    </w:lvl>
    <w:lvl w:ilvl="4" w:tplc="38463804">
      <w:start w:val="1"/>
      <w:numFmt w:val="lowerLetter"/>
      <w:lvlText w:val="%5."/>
      <w:lvlJc w:val="left"/>
      <w:pPr>
        <w:ind w:left="3600" w:hanging="360"/>
      </w:pPr>
    </w:lvl>
    <w:lvl w:ilvl="5" w:tplc="47445E76">
      <w:start w:val="1"/>
      <w:numFmt w:val="lowerRoman"/>
      <w:lvlText w:val="%6."/>
      <w:lvlJc w:val="right"/>
      <w:pPr>
        <w:ind w:left="4320" w:hanging="180"/>
      </w:pPr>
    </w:lvl>
    <w:lvl w:ilvl="6" w:tplc="516AAB1C">
      <w:start w:val="1"/>
      <w:numFmt w:val="decimal"/>
      <w:lvlText w:val="%7."/>
      <w:lvlJc w:val="left"/>
      <w:pPr>
        <w:ind w:left="5040" w:hanging="360"/>
      </w:pPr>
    </w:lvl>
    <w:lvl w:ilvl="7" w:tplc="EE68B620">
      <w:start w:val="1"/>
      <w:numFmt w:val="lowerLetter"/>
      <w:lvlText w:val="%8."/>
      <w:lvlJc w:val="left"/>
      <w:pPr>
        <w:ind w:left="5760" w:hanging="360"/>
      </w:pPr>
    </w:lvl>
    <w:lvl w:ilvl="8" w:tplc="59EE7FF0">
      <w:start w:val="1"/>
      <w:numFmt w:val="lowerRoman"/>
      <w:lvlText w:val="%9."/>
      <w:lvlJc w:val="right"/>
      <w:pPr>
        <w:ind w:left="6480" w:hanging="180"/>
      </w:pPr>
    </w:lvl>
  </w:abstractNum>
  <w:abstractNum w:abstractNumId="97" w15:restartNumberingAfterBreak="0">
    <w:nsid w:val="635954EF"/>
    <w:multiLevelType w:val="hybridMultilevel"/>
    <w:tmpl w:val="C95C7E6C"/>
    <w:lvl w:ilvl="0" w:tplc="66F096BE">
      <w:start w:val="1"/>
      <w:numFmt w:val="decimal"/>
      <w:lvlText w:val="%1."/>
      <w:lvlJc w:val="left"/>
      <w:pPr>
        <w:ind w:left="720" w:hanging="360"/>
      </w:pPr>
    </w:lvl>
    <w:lvl w:ilvl="1" w:tplc="61D8355A">
      <w:start w:val="3"/>
      <w:numFmt w:val="lowerLetter"/>
      <w:lvlText w:val="%2."/>
      <w:lvlJc w:val="left"/>
      <w:pPr>
        <w:ind w:left="1080" w:hanging="360"/>
      </w:pPr>
    </w:lvl>
    <w:lvl w:ilvl="2" w:tplc="35241DD4">
      <w:start w:val="1"/>
      <w:numFmt w:val="lowerRoman"/>
      <w:lvlText w:val="%3."/>
      <w:lvlJc w:val="right"/>
      <w:pPr>
        <w:ind w:left="2160" w:hanging="180"/>
      </w:pPr>
    </w:lvl>
    <w:lvl w:ilvl="3" w:tplc="907C4E9E">
      <w:start w:val="1"/>
      <w:numFmt w:val="decimal"/>
      <w:lvlText w:val="%4."/>
      <w:lvlJc w:val="left"/>
      <w:pPr>
        <w:ind w:left="2880" w:hanging="360"/>
      </w:pPr>
    </w:lvl>
    <w:lvl w:ilvl="4" w:tplc="95E4E5D4">
      <w:start w:val="1"/>
      <w:numFmt w:val="lowerLetter"/>
      <w:lvlText w:val="%5."/>
      <w:lvlJc w:val="left"/>
      <w:pPr>
        <w:ind w:left="3600" w:hanging="360"/>
      </w:pPr>
    </w:lvl>
    <w:lvl w:ilvl="5" w:tplc="9ECC830C">
      <w:start w:val="1"/>
      <w:numFmt w:val="lowerRoman"/>
      <w:lvlText w:val="%6."/>
      <w:lvlJc w:val="right"/>
      <w:pPr>
        <w:ind w:left="4320" w:hanging="180"/>
      </w:pPr>
    </w:lvl>
    <w:lvl w:ilvl="6" w:tplc="FEACC90E">
      <w:start w:val="1"/>
      <w:numFmt w:val="decimal"/>
      <w:lvlText w:val="%7."/>
      <w:lvlJc w:val="left"/>
      <w:pPr>
        <w:ind w:left="5040" w:hanging="360"/>
      </w:pPr>
    </w:lvl>
    <w:lvl w:ilvl="7" w:tplc="9C920872">
      <w:start w:val="1"/>
      <w:numFmt w:val="lowerLetter"/>
      <w:lvlText w:val="%8."/>
      <w:lvlJc w:val="left"/>
      <w:pPr>
        <w:ind w:left="5760" w:hanging="360"/>
      </w:pPr>
    </w:lvl>
    <w:lvl w:ilvl="8" w:tplc="7CF2AECA">
      <w:start w:val="1"/>
      <w:numFmt w:val="lowerRoman"/>
      <w:lvlText w:val="%9."/>
      <w:lvlJc w:val="right"/>
      <w:pPr>
        <w:ind w:left="6480" w:hanging="180"/>
      </w:pPr>
    </w:lvl>
  </w:abstractNum>
  <w:abstractNum w:abstractNumId="98" w15:restartNumberingAfterBreak="0">
    <w:nsid w:val="649C34E6"/>
    <w:multiLevelType w:val="hybridMultilevel"/>
    <w:tmpl w:val="297029EC"/>
    <w:lvl w:ilvl="0" w:tplc="CA3E30FE">
      <w:start w:val="1"/>
      <w:numFmt w:val="decimal"/>
      <w:lvlText w:val="%1."/>
      <w:lvlJc w:val="left"/>
      <w:pPr>
        <w:ind w:left="720" w:hanging="360"/>
      </w:pPr>
    </w:lvl>
    <w:lvl w:ilvl="1" w:tplc="0B0C27C0">
      <w:start w:val="5"/>
      <w:numFmt w:val="lowerLetter"/>
      <w:lvlText w:val="%2."/>
      <w:lvlJc w:val="left"/>
      <w:pPr>
        <w:ind w:left="1440" w:hanging="360"/>
      </w:pPr>
    </w:lvl>
    <w:lvl w:ilvl="2" w:tplc="3D0A2C44">
      <w:start w:val="1"/>
      <w:numFmt w:val="lowerRoman"/>
      <w:lvlText w:val="%3."/>
      <w:lvlJc w:val="right"/>
      <w:pPr>
        <w:ind w:left="2160" w:hanging="180"/>
      </w:pPr>
    </w:lvl>
    <w:lvl w:ilvl="3" w:tplc="95F8EF3A">
      <w:start w:val="1"/>
      <w:numFmt w:val="decimal"/>
      <w:lvlText w:val="%4."/>
      <w:lvlJc w:val="left"/>
      <w:pPr>
        <w:ind w:left="2880" w:hanging="360"/>
      </w:pPr>
    </w:lvl>
    <w:lvl w:ilvl="4" w:tplc="0488338E">
      <w:start w:val="1"/>
      <w:numFmt w:val="lowerLetter"/>
      <w:lvlText w:val="%5."/>
      <w:lvlJc w:val="left"/>
      <w:pPr>
        <w:ind w:left="3600" w:hanging="360"/>
      </w:pPr>
    </w:lvl>
    <w:lvl w:ilvl="5" w:tplc="43242C2C">
      <w:start w:val="1"/>
      <w:numFmt w:val="lowerRoman"/>
      <w:lvlText w:val="%6."/>
      <w:lvlJc w:val="right"/>
      <w:pPr>
        <w:ind w:left="4320" w:hanging="180"/>
      </w:pPr>
    </w:lvl>
    <w:lvl w:ilvl="6" w:tplc="EA0A143C">
      <w:start w:val="1"/>
      <w:numFmt w:val="decimal"/>
      <w:lvlText w:val="%7."/>
      <w:lvlJc w:val="left"/>
      <w:pPr>
        <w:ind w:left="5040" w:hanging="360"/>
      </w:pPr>
    </w:lvl>
    <w:lvl w:ilvl="7" w:tplc="AE7405FC">
      <w:start w:val="1"/>
      <w:numFmt w:val="lowerLetter"/>
      <w:lvlText w:val="%8."/>
      <w:lvlJc w:val="left"/>
      <w:pPr>
        <w:ind w:left="5760" w:hanging="360"/>
      </w:pPr>
    </w:lvl>
    <w:lvl w:ilvl="8" w:tplc="02EC9A30">
      <w:start w:val="1"/>
      <w:numFmt w:val="lowerRoman"/>
      <w:lvlText w:val="%9."/>
      <w:lvlJc w:val="right"/>
      <w:pPr>
        <w:ind w:left="6480" w:hanging="180"/>
      </w:pPr>
    </w:lvl>
  </w:abstractNum>
  <w:abstractNum w:abstractNumId="99" w15:restartNumberingAfterBreak="0">
    <w:nsid w:val="650D8441"/>
    <w:multiLevelType w:val="hybridMultilevel"/>
    <w:tmpl w:val="93D60288"/>
    <w:lvl w:ilvl="0" w:tplc="84E6EC0E">
      <w:start w:val="9"/>
      <w:numFmt w:val="decimal"/>
      <w:lvlText w:val="%1."/>
      <w:lvlJc w:val="left"/>
      <w:pPr>
        <w:ind w:left="360" w:hanging="360"/>
      </w:pPr>
    </w:lvl>
    <w:lvl w:ilvl="1" w:tplc="987E98CA">
      <w:start w:val="1"/>
      <w:numFmt w:val="lowerLetter"/>
      <w:lvlText w:val="%2."/>
      <w:lvlJc w:val="left"/>
      <w:pPr>
        <w:ind w:left="1440" w:hanging="360"/>
      </w:pPr>
    </w:lvl>
    <w:lvl w:ilvl="2" w:tplc="01CE7C6C">
      <w:start w:val="1"/>
      <w:numFmt w:val="lowerRoman"/>
      <w:lvlText w:val="%3."/>
      <w:lvlJc w:val="right"/>
      <w:pPr>
        <w:ind w:left="2160" w:hanging="180"/>
      </w:pPr>
    </w:lvl>
    <w:lvl w:ilvl="3" w:tplc="B64AE00A">
      <w:start w:val="1"/>
      <w:numFmt w:val="decimal"/>
      <w:lvlText w:val="%4."/>
      <w:lvlJc w:val="left"/>
      <w:pPr>
        <w:ind w:left="2880" w:hanging="360"/>
      </w:pPr>
    </w:lvl>
    <w:lvl w:ilvl="4" w:tplc="9D1CD930">
      <w:start w:val="1"/>
      <w:numFmt w:val="lowerLetter"/>
      <w:lvlText w:val="%5."/>
      <w:lvlJc w:val="left"/>
      <w:pPr>
        <w:ind w:left="3600" w:hanging="360"/>
      </w:pPr>
    </w:lvl>
    <w:lvl w:ilvl="5" w:tplc="C1265E5A">
      <w:start w:val="1"/>
      <w:numFmt w:val="lowerRoman"/>
      <w:lvlText w:val="%6."/>
      <w:lvlJc w:val="right"/>
      <w:pPr>
        <w:ind w:left="4320" w:hanging="180"/>
      </w:pPr>
    </w:lvl>
    <w:lvl w:ilvl="6" w:tplc="337477B2">
      <w:start w:val="1"/>
      <w:numFmt w:val="decimal"/>
      <w:lvlText w:val="%7."/>
      <w:lvlJc w:val="left"/>
      <w:pPr>
        <w:ind w:left="5040" w:hanging="360"/>
      </w:pPr>
    </w:lvl>
    <w:lvl w:ilvl="7" w:tplc="815E6E8A">
      <w:start w:val="1"/>
      <w:numFmt w:val="lowerLetter"/>
      <w:lvlText w:val="%8."/>
      <w:lvlJc w:val="left"/>
      <w:pPr>
        <w:ind w:left="5760" w:hanging="360"/>
      </w:pPr>
    </w:lvl>
    <w:lvl w:ilvl="8" w:tplc="376EDFFC">
      <w:start w:val="1"/>
      <w:numFmt w:val="lowerRoman"/>
      <w:lvlText w:val="%9."/>
      <w:lvlJc w:val="right"/>
      <w:pPr>
        <w:ind w:left="6480" w:hanging="180"/>
      </w:pPr>
    </w:lvl>
  </w:abstractNum>
  <w:abstractNum w:abstractNumId="100" w15:restartNumberingAfterBreak="0">
    <w:nsid w:val="660360E0"/>
    <w:multiLevelType w:val="hybridMultilevel"/>
    <w:tmpl w:val="8B023760"/>
    <w:lvl w:ilvl="0" w:tplc="B442D76C">
      <w:start w:val="2"/>
      <w:numFmt w:val="decimal"/>
      <w:lvlText w:val="%1."/>
      <w:lvlJc w:val="left"/>
      <w:pPr>
        <w:ind w:left="360" w:hanging="360"/>
      </w:pPr>
    </w:lvl>
    <w:lvl w:ilvl="1" w:tplc="0018E27C">
      <w:start w:val="1"/>
      <w:numFmt w:val="lowerLetter"/>
      <w:lvlText w:val="%2."/>
      <w:lvlJc w:val="left"/>
      <w:pPr>
        <w:ind w:left="1440" w:hanging="360"/>
      </w:pPr>
    </w:lvl>
    <w:lvl w:ilvl="2" w:tplc="5F7A5080">
      <w:start w:val="1"/>
      <w:numFmt w:val="lowerRoman"/>
      <w:lvlText w:val="%3."/>
      <w:lvlJc w:val="right"/>
      <w:pPr>
        <w:ind w:left="2160" w:hanging="180"/>
      </w:pPr>
    </w:lvl>
    <w:lvl w:ilvl="3" w:tplc="919C7860">
      <w:start w:val="1"/>
      <w:numFmt w:val="decimal"/>
      <w:lvlText w:val="%4."/>
      <w:lvlJc w:val="left"/>
      <w:pPr>
        <w:ind w:left="2880" w:hanging="360"/>
      </w:pPr>
    </w:lvl>
    <w:lvl w:ilvl="4" w:tplc="657013FE">
      <w:start w:val="1"/>
      <w:numFmt w:val="lowerLetter"/>
      <w:lvlText w:val="%5."/>
      <w:lvlJc w:val="left"/>
      <w:pPr>
        <w:ind w:left="3600" w:hanging="360"/>
      </w:pPr>
    </w:lvl>
    <w:lvl w:ilvl="5" w:tplc="7458E252">
      <w:start w:val="1"/>
      <w:numFmt w:val="lowerRoman"/>
      <w:lvlText w:val="%6."/>
      <w:lvlJc w:val="right"/>
      <w:pPr>
        <w:ind w:left="4320" w:hanging="180"/>
      </w:pPr>
    </w:lvl>
    <w:lvl w:ilvl="6" w:tplc="EB4A1A5A">
      <w:start w:val="1"/>
      <w:numFmt w:val="decimal"/>
      <w:lvlText w:val="%7."/>
      <w:lvlJc w:val="left"/>
      <w:pPr>
        <w:ind w:left="5040" w:hanging="360"/>
      </w:pPr>
    </w:lvl>
    <w:lvl w:ilvl="7" w:tplc="2D462284">
      <w:start w:val="1"/>
      <w:numFmt w:val="lowerLetter"/>
      <w:lvlText w:val="%8."/>
      <w:lvlJc w:val="left"/>
      <w:pPr>
        <w:ind w:left="5760" w:hanging="360"/>
      </w:pPr>
    </w:lvl>
    <w:lvl w:ilvl="8" w:tplc="9E1E77E4">
      <w:start w:val="1"/>
      <w:numFmt w:val="lowerRoman"/>
      <w:lvlText w:val="%9."/>
      <w:lvlJc w:val="right"/>
      <w:pPr>
        <w:ind w:left="6480" w:hanging="180"/>
      </w:pPr>
    </w:lvl>
  </w:abstractNum>
  <w:abstractNum w:abstractNumId="101" w15:restartNumberingAfterBreak="0">
    <w:nsid w:val="6748DBD7"/>
    <w:multiLevelType w:val="hybridMultilevel"/>
    <w:tmpl w:val="872284C6"/>
    <w:lvl w:ilvl="0" w:tplc="232E1D3E">
      <w:start w:val="1"/>
      <w:numFmt w:val="decimal"/>
      <w:lvlText w:val="%1."/>
      <w:lvlJc w:val="left"/>
      <w:pPr>
        <w:ind w:left="360" w:hanging="360"/>
      </w:pPr>
    </w:lvl>
    <w:lvl w:ilvl="1" w:tplc="5D086BAE">
      <w:start w:val="1"/>
      <w:numFmt w:val="lowerLetter"/>
      <w:lvlText w:val="%2."/>
      <w:lvlJc w:val="left"/>
      <w:pPr>
        <w:ind w:left="1440" w:hanging="360"/>
      </w:pPr>
    </w:lvl>
    <w:lvl w:ilvl="2" w:tplc="5F1E9E38">
      <w:start w:val="1"/>
      <w:numFmt w:val="lowerRoman"/>
      <w:lvlText w:val="%3."/>
      <w:lvlJc w:val="right"/>
      <w:pPr>
        <w:ind w:left="2160" w:hanging="180"/>
      </w:pPr>
    </w:lvl>
    <w:lvl w:ilvl="3" w:tplc="66904346">
      <w:start w:val="1"/>
      <w:numFmt w:val="decimal"/>
      <w:lvlText w:val="%4."/>
      <w:lvlJc w:val="left"/>
      <w:pPr>
        <w:ind w:left="2880" w:hanging="360"/>
      </w:pPr>
    </w:lvl>
    <w:lvl w:ilvl="4" w:tplc="25521EA2">
      <w:start w:val="1"/>
      <w:numFmt w:val="lowerLetter"/>
      <w:lvlText w:val="%5."/>
      <w:lvlJc w:val="left"/>
      <w:pPr>
        <w:ind w:left="3600" w:hanging="360"/>
      </w:pPr>
    </w:lvl>
    <w:lvl w:ilvl="5" w:tplc="8AE89054">
      <w:start w:val="1"/>
      <w:numFmt w:val="lowerRoman"/>
      <w:lvlText w:val="%6."/>
      <w:lvlJc w:val="right"/>
      <w:pPr>
        <w:ind w:left="4320" w:hanging="180"/>
      </w:pPr>
    </w:lvl>
    <w:lvl w:ilvl="6" w:tplc="8736A302">
      <w:start w:val="1"/>
      <w:numFmt w:val="decimal"/>
      <w:lvlText w:val="%7."/>
      <w:lvlJc w:val="left"/>
      <w:pPr>
        <w:ind w:left="5040" w:hanging="360"/>
      </w:pPr>
    </w:lvl>
    <w:lvl w:ilvl="7" w:tplc="205CDE2E">
      <w:start w:val="1"/>
      <w:numFmt w:val="lowerLetter"/>
      <w:lvlText w:val="%8."/>
      <w:lvlJc w:val="left"/>
      <w:pPr>
        <w:ind w:left="5760" w:hanging="360"/>
      </w:pPr>
    </w:lvl>
    <w:lvl w:ilvl="8" w:tplc="4FF25FB0">
      <w:start w:val="1"/>
      <w:numFmt w:val="lowerRoman"/>
      <w:lvlText w:val="%9."/>
      <w:lvlJc w:val="right"/>
      <w:pPr>
        <w:ind w:left="6480" w:hanging="180"/>
      </w:pPr>
    </w:lvl>
  </w:abstractNum>
  <w:abstractNum w:abstractNumId="102" w15:restartNumberingAfterBreak="0">
    <w:nsid w:val="676719C4"/>
    <w:multiLevelType w:val="hybridMultilevel"/>
    <w:tmpl w:val="AD541A2E"/>
    <w:lvl w:ilvl="0" w:tplc="C972C568">
      <w:start w:val="11"/>
      <w:numFmt w:val="decimal"/>
      <w:lvlText w:val="%1."/>
      <w:lvlJc w:val="left"/>
      <w:pPr>
        <w:ind w:left="720" w:hanging="360"/>
      </w:pPr>
    </w:lvl>
    <w:lvl w:ilvl="1" w:tplc="990007FA">
      <w:start w:val="1"/>
      <w:numFmt w:val="lowerLetter"/>
      <w:lvlText w:val="%2."/>
      <w:lvlJc w:val="left"/>
      <w:pPr>
        <w:ind w:left="1440" w:hanging="360"/>
      </w:pPr>
    </w:lvl>
    <w:lvl w:ilvl="2" w:tplc="6E58AD3C">
      <w:start w:val="1"/>
      <w:numFmt w:val="lowerRoman"/>
      <w:lvlText w:val="%3."/>
      <w:lvlJc w:val="right"/>
      <w:pPr>
        <w:ind w:left="2160" w:hanging="180"/>
      </w:pPr>
    </w:lvl>
    <w:lvl w:ilvl="3" w:tplc="6D12A4DA">
      <w:start w:val="1"/>
      <w:numFmt w:val="decimal"/>
      <w:lvlText w:val="%4."/>
      <w:lvlJc w:val="left"/>
      <w:pPr>
        <w:ind w:left="2880" w:hanging="360"/>
      </w:pPr>
    </w:lvl>
    <w:lvl w:ilvl="4" w:tplc="DA6E4F9C">
      <w:start w:val="1"/>
      <w:numFmt w:val="lowerLetter"/>
      <w:lvlText w:val="%5."/>
      <w:lvlJc w:val="left"/>
      <w:pPr>
        <w:ind w:left="3600" w:hanging="360"/>
      </w:pPr>
    </w:lvl>
    <w:lvl w:ilvl="5" w:tplc="6B144914">
      <w:start w:val="1"/>
      <w:numFmt w:val="lowerRoman"/>
      <w:lvlText w:val="%6."/>
      <w:lvlJc w:val="right"/>
      <w:pPr>
        <w:ind w:left="4320" w:hanging="180"/>
      </w:pPr>
    </w:lvl>
    <w:lvl w:ilvl="6" w:tplc="E16A279E">
      <w:start w:val="1"/>
      <w:numFmt w:val="decimal"/>
      <w:lvlText w:val="%7."/>
      <w:lvlJc w:val="left"/>
      <w:pPr>
        <w:ind w:left="5040" w:hanging="360"/>
      </w:pPr>
    </w:lvl>
    <w:lvl w:ilvl="7" w:tplc="5AB6549E">
      <w:start w:val="1"/>
      <w:numFmt w:val="lowerLetter"/>
      <w:lvlText w:val="%8."/>
      <w:lvlJc w:val="left"/>
      <w:pPr>
        <w:ind w:left="5760" w:hanging="360"/>
      </w:pPr>
    </w:lvl>
    <w:lvl w:ilvl="8" w:tplc="C0D8C4A6">
      <w:start w:val="1"/>
      <w:numFmt w:val="lowerRoman"/>
      <w:lvlText w:val="%9."/>
      <w:lvlJc w:val="right"/>
      <w:pPr>
        <w:ind w:left="6480" w:hanging="180"/>
      </w:pPr>
    </w:lvl>
  </w:abstractNum>
  <w:abstractNum w:abstractNumId="103" w15:restartNumberingAfterBreak="0">
    <w:nsid w:val="67F94FCD"/>
    <w:multiLevelType w:val="hybridMultilevel"/>
    <w:tmpl w:val="8586DA08"/>
    <w:lvl w:ilvl="0" w:tplc="DF68192E">
      <w:start w:val="6"/>
      <w:numFmt w:val="decimal"/>
      <w:lvlText w:val="%1."/>
      <w:lvlJc w:val="left"/>
      <w:pPr>
        <w:ind w:left="360" w:hanging="360"/>
      </w:pPr>
    </w:lvl>
    <w:lvl w:ilvl="1" w:tplc="5E0EA3C8">
      <w:start w:val="1"/>
      <w:numFmt w:val="lowerLetter"/>
      <w:lvlText w:val="%2."/>
      <w:lvlJc w:val="left"/>
      <w:pPr>
        <w:ind w:left="1440" w:hanging="360"/>
      </w:pPr>
    </w:lvl>
    <w:lvl w:ilvl="2" w:tplc="BDDAE40C">
      <w:start w:val="1"/>
      <w:numFmt w:val="lowerRoman"/>
      <w:lvlText w:val="%3."/>
      <w:lvlJc w:val="right"/>
      <w:pPr>
        <w:ind w:left="2160" w:hanging="180"/>
      </w:pPr>
    </w:lvl>
    <w:lvl w:ilvl="3" w:tplc="5E4CE212">
      <w:start w:val="1"/>
      <w:numFmt w:val="decimal"/>
      <w:lvlText w:val="%4."/>
      <w:lvlJc w:val="left"/>
      <w:pPr>
        <w:ind w:left="2880" w:hanging="360"/>
      </w:pPr>
    </w:lvl>
    <w:lvl w:ilvl="4" w:tplc="5F6E9C7A">
      <w:start w:val="1"/>
      <w:numFmt w:val="lowerLetter"/>
      <w:lvlText w:val="%5."/>
      <w:lvlJc w:val="left"/>
      <w:pPr>
        <w:ind w:left="3600" w:hanging="360"/>
      </w:pPr>
    </w:lvl>
    <w:lvl w:ilvl="5" w:tplc="784A4D68">
      <w:start w:val="1"/>
      <w:numFmt w:val="lowerRoman"/>
      <w:lvlText w:val="%6."/>
      <w:lvlJc w:val="right"/>
      <w:pPr>
        <w:ind w:left="4320" w:hanging="180"/>
      </w:pPr>
    </w:lvl>
    <w:lvl w:ilvl="6" w:tplc="E3108852">
      <w:start w:val="1"/>
      <w:numFmt w:val="decimal"/>
      <w:lvlText w:val="%7."/>
      <w:lvlJc w:val="left"/>
      <w:pPr>
        <w:ind w:left="5040" w:hanging="360"/>
      </w:pPr>
    </w:lvl>
    <w:lvl w:ilvl="7" w:tplc="4DAC475A">
      <w:start w:val="1"/>
      <w:numFmt w:val="lowerLetter"/>
      <w:lvlText w:val="%8."/>
      <w:lvlJc w:val="left"/>
      <w:pPr>
        <w:ind w:left="5760" w:hanging="360"/>
      </w:pPr>
    </w:lvl>
    <w:lvl w:ilvl="8" w:tplc="CB007A22">
      <w:start w:val="1"/>
      <w:numFmt w:val="lowerRoman"/>
      <w:lvlText w:val="%9."/>
      <w:lvlJc w:val="right"/>
      <w:pPr>
        <w:ind w:left="6480" w:hanging="180"/>
      </w:pPr>
    </w:lvl>
  </w:abstractNum>
  <w:abstractNum w:abstractNumId="104" w15:restartNumberingAfterBreak="0">
    <w:nsid w:val="6863DAAD"/>
    <w:multiLevelType w:val="hybridMultilevel"/>
    <w:tmpl w:val="C07E4BD2"/>
    <w:lvl w:ilvl="0" w:tplc="0AACA4EC">
      <w:start w:val="15"/>
      <w:numFmt w:val="decimal"/>
      <w:lvlText w:val="%1."/>
      <w:lvlJc w:val="left"/>
      <w:pPr>
        <w:ind w:left="360" w:hanging="360"/>
      </w:pPr>
    </w:lvl>
    <w:lvl w:ilvl="1" w:tplc="831C57AC">
      <w:start w:val="1"/>
      <w:numFmt w:val="lowerLetter"/>
      <w:lvlText w:val="%2."/>
      <w:lvlJc w:val="left"/>
      <w:pPr>
        <w:ind w:left="1440" w:hanging="360"/>
      </w:pPr>
    </w:lvl>
    <w:lvl w:ilvl="2" w:tplc="FCEA5ED6">
      <w:start w:val="1"/>
      <w:numFmt w:val="lowerRoman"/>
      <w:lvlText w:val="%3."/>
      <w:lvlJc w:val="right"/>
      <w:pPr>
        <w:ind w:left="2160" w:hanging="180"/>
      </w:pPr>
    </w:lvl>
    <w:lvl w:ilvl="3" w:tplc="98D48716">
      <w:start w:val="1"/>
      <w:numFmt w:val="decimal"/>
      <w:lvlText w:val="%4."/>
      <w:lvlJc w:val="left"/>
      <w:pPr>
        <w:ind w:left="2880" w:hanging="360"/>
      </w:pPr>
    </w:lvl>
    <w:lvl w:ilvl="4" w:tplc="F0A44674">
      <w:start w:val="1"/>
      <w:numFmt w:val="lowerLetter"/>
      <w:lvlText w:val="%5."/>
      <w:lvlJc w:val="left"/>
      <w:pPr>
        <w:ind w:left="3600" w:hanging="360"/>
      </w:pPr>
    </w:lvl>
    <w:lvl w:ilvl="5" w:tplc="53380682">
      <w:start w:val="1"/>
      <w:numFmt w:val="lowerRoman"/>
      <w:lvlText w:val="%6."/>
      <w:lvlJc w:val="right"/>
      <w:pPr>
        <w:ind w:left="4320" w:hanging="180"/>
      </w:pPr>
    </w:lvl>
    <w:lvl w:ilvl="6" w:tplc="F8708038">
      <w:start w:val="1"/>
      <w:numFmt w:val="decimal"/>
      <w:lvlText w:val="%7."/>
      <w:lvlJc w:val="left"/>
      <w:pPr>
        <w:ind w:left="5040" w:hanging="360"/>
      </w:pPr>
    </w:lvl>
    <w:lvl w:ilvl="7" w:tplc="721069A8">
      <w:start w:val="1"/>
      <w:numFmt w:val="lowerLetter"/>
      <w:lvlText w:val="%8."/>
      <w:lvlJc w:val="left"/>
      <w:pPr>
        <w:ind w:left="5760" w:hanging="360"/>
      </w:pPr>
    </w:lvl>
    <w:lvl w:ilvl="8" w:tplc="C7EC537E">
      <w:start w:val="1"/>
      <w:numFmt w:val="lowerRoman"/>
      <w:lvlText w:val="%9."/>
      <w:lvlJc w:val="right"/>
      <w:pPr>
        <w:ind w:left="6480" w:hanging="180"/>
      </w:pPr>
    </w:lvl>
  </w:abstractNum>
  <w:abstractNum w:abstractNumId="105" w15:restartNumberingAfterBreak="0">
    <w:nsid w:val="6BE47F72"/>
    <w:multiLevelType w:val="hybridMultilevel"/>
    <w:tmpl w:val="E860313C"/>
    <w:lvl w:ilvl="0" w:tplc="177E9F62">
      <w:start w:val="1"/>
      <w:numFmt w:val="decimal"/>
      <w:lvlText w:val="%1."/>
      <w:lvlJc w:val="left"/>
      <w:pPr>
        <w:ind w:left="720" w:hanging="360"/>
      </w:pPr>
    </w:lvl>
    <w:lvl w:ilvl="1" w:tplc="1E506D4E">
      <w:start w:val="6"/>
      <w:numFmt w:val="lowerLetter"/>
      <w:lvlText w:val="%2."/>
      <w:lvlJc w:val="left"/>
      <w:pPr>
        <w:ind w:left="1440" w:hanging="360"/>
      </w:pPr>
    </w:lvl>
    <w:lvl w:ilvl="2" w:tplc="BF9C4C38">
      <w:start w:val="1"/>
      <w:numFmt w:val="lowerRoman"/>
      <w:lvlText w:val="%3."/>
      <w:lvlJc w:val="right"/>
      <w:pPr>
        <w:ind w:left="2160" w:hanging="180"/>
      </w:pPr>
    </w:lvl>
    <w:lvl w:ilvl="3" w:tplc="57A2697A">
      <w:start w:val="1"/>
      <w:numFmt w:val="decimal"/>
      <w:lvlText w:val="%4."/>
      <w:lvlJc w:val="left"/>
      <w:pPr>
        <w:ind w:left="2880" w:hanging="360"/>
      </w:pPr>
    </w:lvl>
    <w:lvl w:ilvl="4" w:tplc="C9D6B55E">
      <w:start w:val="1"/>
      <w:numFmt w:val="lowerLetter"/>
      <w:lvlText w:val="%5."/>
      <w:lvlJc w:val="left"/>
      <w:pPr>
        <w:ind w:left="3600" w:hanging="360"/>
      </w:pPr>
    </w:lvl>
    <w:lvl w:ilvl="5" w:tplc="5D3AF12C">
      <w:start w:val="1"/>
      <w:numFmt w:val="lowerRoman"/>
      <w:lvlText w:val="%6."/>
      <w:lvlJc w:val="right"/>
      <w:pPr>
        <w:ind w:left="4320" w:hanging="180"/>
      </w:pPr>
    </w:lvl>
    <w:lvl w:ilvl="6" w:tplc="C57467B0">
      <w:start w:val="1"/>
      <w:numFmt w:val="decimal"/>
      <w:lvlText w:val="%7."/>
      <w:lvlJc w:val="left"/>
      <w:pPr>
        <w:ind w:left="5040" w:hanging="360"/>
      </w:pPr>
    </w:lvl>
    <w:lvl w:ilvl="7" w:tplc="3D0A2270">
      <w:start w:val="1"/>
      <w:numFmt w:val="lowerLetter"/>
      <w:lvlText w:val="%8."/>
      <w:lvlJc w:val="left"/>
      <w:pPr>
        <w:ind w:left="5760" w:hanging="360"/>
      </w:pPr>
    </w:lvl>
    <w:lvl w:ilvl="8" w:tplc="849276BC">
      <w:start w:val="1"/>
      <w:numFmt w:val="lowerRoman"/>
      <w:lvlText w:val="%9."/>
      <w:lvlJc w:val="right"/>
      <w:pPr>
        <w:ind w:left="6480" w:hanging="180"/>
      </w:pPr>
    </w:lvl>
  </w:abstractNum>
  <w:abstractNum w:abstractNumId="106" w15:restartNumberingAfterBreak="0">
    <w:nsid w:val="6C4F84D9"/>
    <w:multiLevelType w:val="hybridMultilevel"/>
    <w:tmpl w:val="C62C2F9C"/>
    <w:lvl w:ilvl="0" w:tplc="FEF82EA2">
      <w:start w:val="5"/>
      <w:numFmt w:val="decimal"/>
      <w:lvlText w:val="%1."/>
      <w:lvlJc w:val="left"/>
      <w:pPr>
        <w:ind w:left="360" w:hanging="360"/>
      </w:pPr>
    </w:lvl>
    <w:lvl w:ilvl="1" w:tplc="84A07A10">
      <w:start w:val="1"/>
      <w:numFmt w:val="lowerLetter"/>
      <w:lvlText w:val="%2."/>
      <w:lvlJc w:val="left"/>
      <w:pPr>
        <w:ind w:left="1440" w:hanging="360"/>
      </w:pPr>
    </w:lvl>
    <w:lvl w:ilvl="2" w:tplc="445CEF8E">
      <w:start w:val="1"/>
      <w:numFmt w:val="lowerRoman"/>
      <w:lvlText w:val="%3."/>
      <w:lvlJc w:val="right"/>
      <w:pPr>
        <w:ind w:left="2160" w:hanging="180"/>
      </w:pPr>
    </w:lvl>
    <w:lvl w:ilvl="3" w:tplc="E076A172">
      <w:start w:val="1"/>
      <w:numFmt w:val="decimal"/>
      <w:lvlText w:val="%4."/>
      <w:lvlJc w:val="left"/>
      <w:pPr>
        <w:ind w:left="2880" w:hanging="360"/>
      </w:pPr>
    </w:lvl>
    <w:lvl w:ilvl="4" w:tplc="3EBC0308">
      <w:start w:val="1"/>
      <w:numFmt w:val="lowerLetter"/>
      <w:lvlText w:val="%5."/>
      <w:lvlJc w:val="left"/>
      <w:pPr>
        <w:ind w:left="3600" w:hanging="360"/>
      </w:pPr>
    </w:lvl>
    <w:lvl w:ilvl="5" w:tplc="B9BC0C18">
      <w:start w:val="1"/>
      <w:numFmt w:val="lowerRoman"/>
      <w:lvlText w:val="%6."/>
      <w:lvlJc w:val="right"/>
      <w:pPr>
        <w:ind w:left="4320" w:hanging="180"/>
      </w:pPr>
    </w:lvl>
    <w:lvl w:ilvl="6" w:tplc="6CAA2DCA">
      <w:start w:val="1"/>
      <w:numFmt w:val="decimal"/>
      <w:lvlText w:val="%7."/>
      <w:lvlJc w:val="left"/>
      <w:pPr>
        <w:ind w:left="5040" w:hanging="360"/>
      </w:pPr>
    </w:lvl>
    <w:lvl w:ilvl="7" w:tplc="ECBC893E">
      <w:start w:val="1"/>
      <w:numFmt w:val="lowerLetter"/>
      <w:lvlText w:val="%8."/>
      <w:lvlJc w:val="left"/>
      <w:pPr>
        <w:ind w:left="5760" w:hanging="360"/>
      </w:pPr>
    </w:lvl>
    <w:lvl w:ilvl="8" w:tplc="ACCA5D8C">
      <w:start w:val="1"/>
      <w:numFmt w:val="lowerRoman"/>
      <w:lvlText w:val="%9."/>
      <w:lvlJc w:val="right"/>
      <w:pPr>
        <w:ind w:left="6480" w:hanging="180"/>
      </w:pPr>
    </w:lvl>
  </w:abstractNum>
  <w:abstractNum w:abstractNumId="107" w15:restartNumberingAfterBreak="0">
    <w:nsid w:val="6C555B94"/>
    <w:multiLevelType w:val="hybridMultilevel"/>
    <w:tmpl w:val="FCCA6508"/>
    <w:lvl w:ilvl="0" w:tplc="3DAA250C">
      <w:start w:val="1"/>
      <w:numFmt w:val="decimal"/>
      <w:lvlText w:val="%1."/>
      <w:lvlJc w:val="left"/>
      <w:pPr>
        <w:ind w:left="720" w:hanging="360"/>
      </w:pPr>
    </w:lvl>
    <w:lvl w:ilvl="1" w:tplc="834A1BA2">
      <w:start w:val="2"/>
      <w:numFmt w:val="lowerLetter"/>
      <w:lvlText w:val="%2."/>
      <w:lvlJc w:val="left"/>
      <w:pPr>
        <w:ind w:left="1440" w:hanging="360"/>
      </w:pPr>
    </w:lvl>
    <w:lvl w:ilvl="2" w:tplc="983EF2B2">
      <w:start w:val="1"/>
      <w:numFmt w:val="lowerRoman"/>
      <w:lvlText w:val="%3."/>
      <w:lvlJc w:val="right"/>
      <w:pPr>
        <w:ind w:left="2160" w:hanging="180"/>
      </w:pPr>
    </w:lvl>
    <w:lvl w:ilvl="3" w:tplc="29C27FDE">
      <w:start w:val="1"/>
      <w:numFmt w:val="decimal"/>
      <w:lvlText w:val="%4."/>
      <w:lvlJc w:val="left"/>
      <w:pPr>
        <w:ind w:left="2880" w:hanging="360"/>
      </w:pPr>
    </w:lvl>
    <w:lvl w:ilvl="4" w:tplc="FCDABEFA">
      <w:start w:val="1"/>
      <w:numFmt w:val="lowerLetter"/>
      <w:lvlText w:val="%5."/>
      <w:lvlJc w:val="left"/>
      <w:pPr>
        <w:ind w:left="3600" w:hanging="360"/>
      </w:pPr>
    </w:lvl>
    <w:lvl w:ilvl="5" w:tplc="1B362ED4">
      <w:start w:val="1"/>
      <w:numFmt w:val="lowerRoman"/>
      <w:lvlText w:val="%6."/>
      <w:lvlJc w:val="right"/>
      <w:pPr>
        <w:ind w:left="4320" w:hanging="180"/>
      </w:pPr>
    </w:lvl>
    <w:lvl w:ilvl="6" w:tplc="E2846642">
      <w:start w:val="1"/>
      <w:numFmt w:val="decimal"/>
      <w:lvlText w:val="%7."/>
      <w:lvlJc w:val="left"/>
      <w:pPr>
        <w:ind w:left="5040" w:hanging="360"/>
      </w:pPr>
    </w:lvl>
    <w:lvl w:ilvl="7" w:tplc="6BFC2530">
      <w:start w:val="1"/>
      <w:numFmt w:val="lowerLetter"/>
      <w:lvlText w:val="%8."/>
      <w:lvlJc w:val="left"/>
      <w:pPr>
        <w:ind w:left="5760" w:hanging="360"/>
      </w:pPr>
    </w:lvl>
    <w:lvl w:ilvl="8" w:tplc="01F20F0A">
      <w:start w:val="1"/>
      <w:numFmt w:val="lowerRoman"/>
      <w:lvlText w:val="%9."/>
      <w:lvlJc w:val="right"/>
      <w:pPr>
        <w:ind w:left="6480" w:hanging="180"/>
      </w:pPr>
    </w:lvl>
  </w:abstractNum>
  <w:abstractNum w:abstractNumId="108" w15:restartNumberingAfterBreak="0">
    <w:nsid w:val="6C7D45A2"/>
    <w:multiLevelType w:val="hybridMultilevel"/>
    <w:tmpl w:val="3F04C90A"/>
    <w:lvl w:ilvl="0" w:tplc="3AB0CA2A">
      <w:start w:val="3"/>
      <w:numFmt w:val="decimal"/>
      <w:lvlText w:val="%1."/>
      <w:lvlJc w:val="left"/>
      <w:pPr>
        <w:ind w:left="360" w:hanging="360"/>
      </w:pPr>
    </w:lvl>
    <w:lvl w:ilvl="1" w:tplc="6922D98E">
      <w:start w:val="1"/>
      <w:numFmt w:val="lowerLetter"/>
      <w:lvlText w:val="%2."/>
      <w:lvlJc w:val="left"/>
      <w:pPr>
        <w:ind w:left="1440" w:hanging="360"/>
      </w:pPr>
    </w:lvl>
    <w:lvl w:ilvl="2" w:tplc="A6EE930E">
      <w:start w:val="1"/>
      <w:numFmt w:val="lowerRoman"/>
      <w:lvlText w:val="%3."/>
      <w:lvlJc w:val="right"/>
      <w:pPr>
        <w:ind w:left="2160" w:hanging="180"/>
      </w:pPr>
    </w:lvl>
    <w:lvl w:ilvl="3" w:tplc="EB801E92">
      <w:start w:val="1"/>
      <w:numFmt w:val="decimal"/>
      <w:lvlText w:val="%4."/>
      <w:lvlJc w:val="left"/>
      <w:pPr>
        <w:ind w:left="2880" w:hanging="360"/>
      </w:pPr>
    </w:lvl>
    <w:lvl w:ilvl="4" w:tplc="1046B8B6">
      <w:start w:val="1"/>
      <w:numFmt w:val="lowerLetter"/>
      <w:lvlText w:val="%5."/>
      <w:lvlJc w:val="left"/>
      <w:pPr>
        <w:ind w:left="3600" w:hanging="360"/>
      </w:pPr>
    </w:lvl>
    <w:lvl w:ilvl="5" w:tplc="9D66E764">
      <w:start w:val="1"/>
      <w:numFmt w:val="lowerRoman"/>
      <w:lvlText w:val="%6."/>
      <w:lvlJc w:val="right"/>
      <w:pPr>
        <w:ind w:left="4320" w:hanging="180"/>
      </w:pPr>
    </w:lvl>
    <w:lvl w:ilvl="6" w:tplc="82DE1A3E">
      <w:start w:val="1"/>
      <w:numFmt w:val="decimal"/>
      <w:lvlText w:val="%7."/>
      <w:lvlJc w:val="left"/>
      <w:pPr>
        <w:ind w:left="5040" w:hanging="360"/>
      </w:pPr>
    </w:lvl>
    <w:lvl w:ilvl="7" w:tplc="3FDC5B74">
      <w:start w:val="1"/>
      <w:numFmt w:val="lowerLetter"/>
      <w:lvlText w:val="%8."/>
      <w:lvlJc w:val="left"/>
      <w:pPr>
        <w:ind w:left="5760" w:hanging="360"/>
      </w:pPr>
    </w:lvl>
    <w:lvl w:ilvl="8" w:tplc="EA44F2B6">
      <w:start w:val="1"/>
      <w:numFmt w:val="lowerRoman"/>
      <w:lvlText w:val="%9."/>
      <w:lvlJc w:val="right"/>
      <w:pPr>
        <w:ind w:left="6480" w:hanging="180"/>
      </w:pPr>
    </w:lvl>
  </w:abstractNum>
  <w:abstractNum w:abstractNumId="109" w15:restartNumberingAfterBreak="0">
    <w:nsid w:val="70C764BA"/>
    <w:multiLevelType w:val="hybridMultilevel"/>
    <w:tmpl w:val="2D64AF1E"/>
    <w:lvl w:ilvl="0" w:tplc="BC301F22">
      <w:start w:val="7"/>
      <w:numFmt w:val="decimal"/>
      <w:lvlText w:val="%1."/>
      <w:lvlJc w:val="left"/>
      <w:pPr>
        <w:ind w:left="720" w:hanging="360"/>
      </w:pPr>
    </w:lvl>
    <w:lvl w:ilvl="1" w:tplc="BCCC98F2">
      <w:start w:val="1"/>
      <w:numFmt w:val="lowerLetter"/>
      <w:lvlText w:val="%2."/>
      <w:lvlJc w:val="left"/>
      <w:pPr>
        <w:ind w:left="1440" w:hanging="360"/>
      </w:pPr>
    </w:lvl>
    <w:lvl w:ilvl="2" w:tplc="F95855A6">
      <w:start w:val="1"/>
      <w:numFmt w:val="lowerRoman"/>
      <w:lvlText w:val="%3."/>
      <w:lvlJc w:val="right"/>
      <w:pPr>
        <w:ind w:left="2160" w:hanging="180"/>
      </w:pPr>
    </w:lvl>
    <w:lvl w:ilvl="3" w:tplc="1590BD5C">
      <w:start w:val="1"/>
      <w:numFmt w:val="decimal"/>
      <w:lvlText w:val="%4."/>
      <w:lvlJc w:val="left"/>
      <w:pPr>
        <w:ind w:left="2880" w:hanging="360"/>
      </w:pPr>
    </w:lvl>
    <w:lvl w:ilvl="4" w:tplc="EFAC2988">
      <w:start w:val="1"/>
      <w:numFmt w:val="lowerLetter"/>
      <w:lvlText w:val="%5."/>
      <w:lvlJc w:val="left"/>
      <w:pPr>
        <w:ind w:left="3600" w:hanging="360"/>
      </w:pPr>
    </w:lvl>
    <w:lvl w:ilvl="5" w:tplc="8BDCE732">
      <w:start w:val="1"/>
      <w:numFmt w:val="lowerRoman"/>
      <w:lvlText w:val="%6."/>
      <w:lvlJc w:val="right"/>
      <w:pPr>
        <w:ind w:left="4320" w:hanging="180"/>
      </w:pPr>
    </w:lvl>
    <w:lvl w:ilvl="6" w:tplc="237A5BFA">
      <w:start w:val="1"/>
      <w:numFmt w:val="decimal"/>
      <w:lvlText w:val="%7."/>
      <w:lvlJc w:val="left"/>
      <w:pPr>
        <w:ind w:left="5040" w:hanging="360"/>
      </w:pPr>
    </w:lvl>
    <w:lvl w:ilvl="7" w:tplc="E084BE28">
      <w:start w:val="1"/>
      <w:numFmt w:val="lowerLetter"/>
      <w:lvlText w:val="%8."/>
      <w:lvlJc w:val="left"/>
      <w:pPr>
        <w:ind w:left="5760" w:hanging="360"/>
      </w:pPr>
    </w:lvl>
    <w:lvl w:ilvl="8" w:tplc="753CF44C">
      <w:start w:val="1"/>
      <w:numFmt w:val="lowerRoman"/>
      <w:lvlText w:val="%9."/>
      <w:lvlJc w:val="right"/>
      <w:pPr>
        <w:ind w:left="6480" w:hanging="180"/>
      </w:pPr>
    </w:lvl>
  </w:abstractNum>
  <w:abstractNum w:abstractNumId="110" w15:restartNumberingAfterBreak="0">
    <w:nsid w:val="711E0725"/>
    <w:multiLevelType w:val="hybridMultilevel"/>
    <w:tmpl w:val="AA0873E6"/>
    <w:lvl w:ilvl="0" w:tplc="C1A43112">
      <w:start w:val="13"/>
      <w:numFmt w:val="decimal"/>
      <w:lvlText w:val="%1."/>
      <w:lvlJc w:val="left"/>
      <w:pPr>
        <w:ind w:left="360" w:hanging="360"/>
      </w:pPr>
    </w:lvl>
    <w:lvl w:ilvl="1" w:tplc="EDC09ECC">
      <w:start w:val="1"/>
      <w:numFmt w:val="lowerLetter"/>
      <w:lvlText w:val="%2."/>
      <w:lvlJc w:val="left"/>
      <w:pPr>
        <w:ind w:left="1440" w:hanging="360"/>
      </w:pPr>
    </w:lvl>
    <w:lvl w:ilvl="2" w:tplc="741E3A28">
      <w:start w:val="1"/>
      <w:numFmt w:val="lowerRoman"/>
      <w:lvlText w:val="%3."/>
      <w:lvlJc w:val="right"/>
      <w:pPr>
        <w:ind w:left="2160" w:hanging="180"/>
      </w:pPr>
    </w:lvl>
    <w:lvl w:ilvl="3" w:tplc="A450F93A">
      <w:start w:val="1"/>
      <w:numFmt w:val="decimal"/>
      <w:lvlText w:val="%4."/>
      <w:lvlJc w:val="left"/>
      <w:pPr>
        <w:ind w:left="2880" w:hanging="360"/>
      </w:pPr>
    </w:lvl>
    <w:lvl w:ilvl="4" w:tplc="E84EAD96">
      <w:start w:val="1"/>
      <w:numFmt w:val="lowerLetter"/>
      <w:lvlText w:val="%5."/>
      <w:lvlJc w:val="left"/>
      <w:pPr>
        <w:ind w:left="3600" w:hanging="360"/>
      </w:pPr>
    </w:lvl>
    <w:lvl w:ilvl="5" w:tplc="DC0C4954">
      <w:start w:val="1"/>
      <w:numFmt w:val="lowerRoman"/>
      <w:lvlText w:val="%6."/>
      <w:lvlJc w:val="right"/>
      <w:pPr>
        <w:ind w:left="4320" w:hanging="180"/>
      </w:pPr>
    </w:lvl>
    <w:lvl w:ilvl="6" w:tplc="97BEDF3A">
      <w:start w:val="1"/>
      <w:numFmt w:val="decimal"/>
      <w:lvlText w:val="%7."/>
      <w:lvlJc w:val="left"/>
      <w:pPr>
        <w:ind w:left="5040" w:hanging="360"/>
      </w:pPr>
    </w:lvl>
    <w:lvl w:ilvl="7" w:tplc="4380055A">
      <w:start w:val="1"/>
      <w:numFmt w:val="lowerLetter"/>
      <w:lvlText w:val="%8."/>
      <w:lvlJc w:val="left"/>
      <w:pPr>
        <w:ind w:left="5760" w:hanging="360"/>
      </w:pPr>
    </w:lvl>
    <w:lvl w:ilvl="8" w:tplc="B77810C8">
      <w:start w:val="1"/>
      <w:numFmt w:val="lowerRoman"/>
      <w:lvlText w:val="%9."/>
      <w:lvlJc w:val="right"/>
      <w:pPr>
        <w:ind w:left="6480" w:hanging="180"/>
      </w:pPr>
    </w:lvl>
  </w:abstractNum>
  <w:abstractNum w:abstractNumId="111" w15:restartNumberingAfterBreak="0">
    <w:nsid w:val="731343A6"/>
    <w:multiLevelType w:val="hybridMultilevel"/>
    <w:tmpl w:val="07386CFC"/>
    <w:lvl w:ilvl="0" w:tplc="73B8D52A">
      <w:start w:val="1"/>
      <w:numFmt w:val="decimal"/>
      <w:lvlText w:val="%1."/>
      <w:lvlJc w:val="left"/>
      <w:pPr>
        <w:ind w:left="720" w:hanging="360"/>
      </w:pPr>
    </w:lvl>
    <w:lvl w:ilvl="1" w:tplc="6A5EFD06">
      <w:start w:val="8"/>
      <w:numFmt w:val="lowerLetter"/>
      <w:lvlText w:val="%2."/>
      <w:lvlJc w:val="left"/>
      <w:pPr>
        <w:ind w:left="1440" w:hanging="360"/>
      </w:pPr>
    </w:lvl>
    <w:lvl w:ilvl="2" w:tplc="61F6A64E">
      <w:start w:val="1"/>
      <w:numFmt w:val="lowerRoman"/>
      <w:lvlText w:val="%3."/>
      <w:lvlJc w:val="right"/>
      <w:pPr>
        <w:ind w:left="2160" w:hanging="180"/>
      </w:pPr>
    </w:lvl>
    <w:lvl w:ilvl="3" w:tplc="A3A6B502">
      <w:start w:val="1"/>
      <w:numFmt w:val="decimal"/>
      <w:lvlText w:val="%4."/>
      <w:lvlJc w:val="left"/>
      <w:pPr>
        <w:ind w:left="2880" w:hanging="360"/>
      </w:pPr>
    </w:lvl>
    <w:lvl w:ilvl="4" w:tplc="9948D010">
      <w:start w:val="1"/>
      <w:numFmt w:val="lowerLetter"/>
      <w:lvlText w:val="%5."/>
      <w:lvlJc w:val="left"/>
      <w:pPr>
        <w:ind w:left="3600" w:hanging="360"/>
      </w:pPr>
    </w:lvl>
    <w:lvl w:ilvl="5" w:tplc="9D507552">
      <w:start w:val="1"/>
      <w:numFmt w:val="lowerRoman"/>
      <w:lvlText w:val="%6."/>
      <w:lvlJc w:val="right"/>
      <w:pPr>
        <w:ind w:left="4320" w:hanging="180"/>
      </w:pPr>
    </w:lvl>
    <w:lvl w:ilvl="6" w:tplc="6AC20BC0">
      <w:start w:val="1"/>
      <w:numFmt w:val="decimal"/>
      <w:lvlText w:val="%7."/>
      <w:lvlJc w:val="left"/>
      <w:pPr>
        <w:ind w:left="5040" w:hanging="360"/>
      </w:pPr>
    </w:lvl>
    <w:lvl w:ilvl="7" w:tplc="38EE6F4A">
      <w:start w:val="1"/>
      <w:numFmt w:val="lowerLetter"/>
      <w:lvlText w:val="%8."/>
      <w:lvlJc w:val="left"/>
      <w:pPr>
        <w:ind w:left="5760" w:hanging="360"/>
      </w:pPr>
    </w:lvl>
    <w:lvl w:ilvl="8" w:tplc="EC88DD1A">
      <w:start w:val="1"/>
      <w:numFmt w:val="lowerRoman"/>
      <w:lvlText w:val="%9."/>
      <w:lvlJc w:val="right"/>
      <w:pPr>
        <w:ind w:left="6480" w:hanging="180"/>
      </w:pPr>
    </w:lvl>
  </w:abstractNum>
  <w:abstractNum w:abstractNumId="112" w15:restartNumberingAfterBreak="0">
    <w:nsid w:val="735C59E6"/>
    <w:multiLevelType w:val="hybridMultilevel"/>
    <w:tmpl w:val="1D68A608"/>
    <w:lvl w:ilvl="0" w:tplc="0B88A3C8">
      <w:start w:val="1"/>
      <w:numFmt w:val="decimal"/>
      <w:lvlText w:val="%1."/>
      <w:lvlJc w:val="left"/>
      <w:pPr>
        <w:ind w:left="360" w:hanging="360"/>
      </w:pPr>
    </w:lvl>
    <w:lvl w:ilvl="1" w:tplc="C7406B18">
      <w:start w:val="1"/>
      <w:numFmt w:val="lowerLetter"/>
      <w:lvlText w:val="%2."/>
      <w:lvlJc w:val="left"/>
      <w:pPr>
        <w:ind w:left="1440" w:hanging="360"/>
      </w:pPr>
    </w:lvl>
    <w:lvl w:ilvl="2" w:tplc="12021D86">
      <w:start w:val="1"/>
      <w:numFmt w:val="lowerRoman"/>
      <w:lvlText w:val="%3."/>
      <w:lvlJc w:val="right"/>
      <w:pPr>
        <w:ind w:left="2160" w:hanging="180"/>
      </w:pPr>
    </w:lvl>
    <w:lvl w:ilvl="3" w:tplc="261ECA9E">
      <w:start w:val="1"/>
      <w:numFmt w:val="decimal"/>
      <w:lvlText w:val="%4."/>
      <w:lvlJc w:val="left"/>
      <w:pPr>
        <w:ind w:left="2880" w:hanging="360"/>
      </w:pPr>
    </w:lvl>
    <w:lvl w:ilvl="4" w:tplc="B7943CA6">
      <w:start w:val="1"/>
      <w:numFmt w:val="lowerLetter"/>
      <w:lvlText w:val="%5."/>
      <w:lvlJc w:val="left"/>
      <w:pPr>
        <w:ind w:left="3600" w:hanging="360"/>
      </w:pPr>
    </w:lvl>
    <w:lvl w:ilvl="5" w:tplc="309EAA3C">
      <w:start w:val="1"/>
      <w:numFmt w:val="lowerRoman"/>
      <w:lvlText w:val="%6."/>
      <w:lvlJc w:val="right"/>
      <w:pPr>
        <w:ind w:left="4320" w:hanging="180"/>
      </w:pPr>
    </w:lvl>
    <w:lvl w:ilvl="6" w:tplc="40822F6C">
      <w:start w:val="1"/>
      <w:numFmt w:val="decimal"/>
      <w:lvlText w:val="%7."/>
      <w:lvlJc w:val="left"/>
      <w:pPr>
        <w:ind w:left="5040" w:hanging="360"/>
      </w:pPr>
    </w:lvl>
    <w:lvl w:ilvl="7" w:tplc="C2084C0C">
      <w:start w:val="1"/>
      <w:numFmt w:val="lowerLetter"/>
      <w:lvlText w:val="%8."/>
      <w:lvlJc w:val="left"/>
      <w:pPr>
        <w:ind w:left="5760" w:hanging="360"/>
      </w:pPr>
    </w:lvl>
    <w:lvl w:ilvl="8" w:tplc="D316B2F2">
      <w:start w:val="1"/>
      <w:numFmt w:val="lowerRoman"/>
      <w:lvlText w:val="%9."/>
      <w:lvlJc w:val="right"/>
      <w:pPr>
        <w:ind w:left="6480" w:hanging="180"/>
      </w:pPr>
    </w:lvl>
  </w:abstractNum>
  <w:abstractNum w:abstractNumId="113" w15:restartNumberingAfterBreak="0">
    <w:nsid w:val="756C6BFF"/>
    <w:multiLevelType w:val="hybridMultilevel"/>
    <w:tmpl w:val="42CABAC4"/>
    <w:lvl w:ilvl="0" w:tplc="99421C3C">
      <w:start w:val="4"/>
      <w:numFmt w:val="decimal"/>
      <w:lvlText w:val="%1."/>
      <w:lvlJc w:val="left"/>
      <w:pPr>
        <w:ind w:left="360" w:hanging="360"/>
      </w:pPr>
    </w:lvl>
    <w:lvl w:ilvl="1" w:tplc="A6101DEC">
      <w:start w:val="1"/>
      <w:numFmt w:val="lowerLetter"/>
      <w:lvlText w:val="%2."/>
      <w:lvlJc w:val="left"/>
      <w:pPr>
        <w:ind w:left="1440" w:hanging="360"/>
      </w:pPr>
    </w:lvl>
    <w:lvl w:ilvl="2" w:tplc="28A6BCCE">
      <w:start w:val="1"/>
      <w:numFmt w:val="lowerRoman"/>
      <w:lvlText w:val="%3."/>
      <w:lvlJc w:val="right"/>
      <w:pPr>
        <w:ind w:left="2160" w:hanging="180"/>
      </w:pPr>
    </w:lvl>
    <w:lvl w:ilvl="3" w:tplc="A212132E">
      <w:start w:val="1"/>
      <w:numFmt w:val="decimal"/>
      <w:lvlText w:val="%4."/>
      <w:lvlJc w:val="left"/>
      <w:pPr>
        <w:ind w:left="2880" w:hanging="360"/>
      </w:pPr>
    </w:lvl>
    <w:lvl w:ilvl="4" w:tplc="2C3EBF90">
      <w:start w:val="1"/>
      <w:numFmt w:val="lowerLetter"/>
      <w:lvlText w:val="%5."/>
      <w:lvlJc w:val="left"/>
      <w:pPr>
        <w:ind w:left="3600" w:hanging="360"/>
      </w:pPr>
    </w:lvl>
    <w:lvl w:ilvl="5" w:tplc="9516FF5C">
      <w:start w:val="1"/>
      <w:numFmt w:val="lowerRoman"/>
      <w:lvlText w:val="%6."/>
      <w:lvlJc w:val="right"/>
      <w:pPr>
        <w:ind w:left="4320" w:hanging="180"/>
      </w:pPr>
    </w:lvl>
    <w:lvl w:ilvl="6" w:tplc="121AAD12">
      <w:start w:val="1"/>
      <w:numFmt w:val="decimal"/>
      <w:lvlText w:val="%7."/>
      <w:lvlJc w:val="left"/>
      <w:pPr>
        <w:ind w:left="5040" w:hanging="360"/>
      </w:pPr>
    </w:lvl>
    <w:lvl w:ilvl="7" w:tplc="2D5A367A">
      <w:start w:val="1"/>
      <w:numFmt w:val="lowerLetter"/>
      <w:lvlText w:val="%8."/>
      <w:lvlJc w:val="left"/>
      <w:pPr>
        <w:ind w:left="5760" w:hanging="360"/>
      </w:pPr>
    </w:lvl>
    <w:lvl w:ilvl="8" w:tplc="41444A80">
      <w:start w:val="1"/>
      <w:numFmt w:val="lowerRoman"/>
      <w:lvlText w:val="%9."/>
      <w:lvlJc w:val="right"/>
      <w:pPr>
        <w:ind w:left="6480" w:hanging="180"/>
      </w:pPr>
    </w:lvl>
  </w:abstractNum>
  <w:abstractNum w:abstractNumId="114" w15:restartNumberingAfterBreak="0">
    <w:nsid w:val="77DA4958"/>
    <w:multiLevelType w:val="hybridMultilevel"/>
    <w:tmpl w:val="F3A81EB2"/>
    <w:lvl w:ilvl="0" w:tplc="FDECE1E2">
      <w:start w:val="3"/>
      <w:numFmt w:val="decimal"/>
      <w:lvlText w:val="%1."/>
      <w:lvlJc w:val="left"/>
      <w:pPr>
        <w:ind w:left="360" w:hanging="360"/>
      </w:pPr>
    </w:lvl>
    <w:lvl w:ilvl="1" w:tplc="17989BE6">
      <w:start w:val="1"/>
      <w:numFmt w:val="lowerLetter"/>
      <w:lvlText w:val="%2."/>
      <w:lvlJc w:val="left"/>
      <w:pPr>
        <w:ind w:left="1440" w:hanging="360"/>
      </w:pPr>
    </w:lvl>
    <w:lvl w:ilvl="2" w:tplc="3FCA977E">
      <w:start w:val="1"/>
      <w:numFmt w:val="lowerRoman"/>
      <w:lvlText w:val="%3."/>
      <w:lvlJc w:val="right"/>
      <w:pPr>
        <w:ind w:left="2160" w:hanging="180"/>
      </w:pPr>
    </w:lvl>
    <w:lvl w:ilvl="3" w:tplc="3DE01D92">
      <w:start w:val="1"/>
      <w:numFmt w:val="decimal"/>
      <w:lvlText w:val="%4."/>
      <w:lvlJc w:val="left"/>
      <w:pPr>
        <w:ind w:left="2880" w:hanging="360"/>
      </w:pPr>
    </w:lvl>
    <w:lvl w:ilvl="4" w:tplc="E696B80A">
      <w:start w:val="1"/>
      <w:numFmt w:val="lowerLetter"/>
      <w:lvlText w:val="%5."/>
      <w:lvlJc w:val="left"/>
      <w:pPr>
        <w:ind w:left="3600" w:hanging="360"/>
      </w:pPr>
    </w:lvl>
    <w:lvl w:ilvl="5" w:tplc="EA405098">
      <w:start w:val="1"/>
      <w:numFmt w:val="lowerRoman"/>
      <w:lvlText w:val="%6."/>
      <w:lvlJc w:val="right"/>
      <w:pPr>
        <w:ind w:left="4320" w:hanging="180"/>
      </w:pPr>
    </w:lvl>
    <w:lvl w:ilvl="6" w:tplc="44783A98">
      <w:start w:val="1"/>
      <w:numFmt w:val="decimal"/>
      <w:lvlText w:val="%7."/>
      <w:lvlJc w:val="left"/>
      <w:pPr>
        <w:ind w:left="5040" w:hanging="360"/>
      </w:pPr>
    </w:lvl>
    <w:lvl w:ilvl="7" w:tplc="5484E506">
      <w:start w:val="1"/>
      <w:numFmt w:val="lowerLetter"/>
      <w:lvlText w:val="%8."/>
      <w:lvlJc w:val="left"/>
      <w:pPr>
        <w:ind w:left="5760" w:hanging="360"/>
      </w:pPr>
    </w:lvl>
    <w:lvl w:ilvl="8" w:tplc="99AE46AE">
      <w:start w:val="1"/>
      <w:numFmt w:val="lowerRoman"/>
      <w:lvlText w:val="%9."/>
      <w:lvlJc w:val="right"/>
      <w:pPr>
        <w:ind w:left="6480" w:hanging="180"/>
      </w:pPr>
    </w:lvl>
  </w:abstractNum>
  <w:abstractNum w:abstractNumId="115" w15:restartNumberingAfterBreak="0">
    <w:nsid w:val="77F6F4E3"/>
    <w:multiLevelType w:val="hybridMultilevel"/>
    <w:tmpl w:val="C65C5C66"/>
    <w:lvl w:ilvl="0" w:tplc="2C8ED25C">
      <w:start w:val="1"/>
      <w:numFmt w:val="decimal"/>
      <w:lvlText w:val="%1."/>
      <w:lvlJc w:val="left"/>
      <w:pPr>
        <w:ind w:left="360" w:hanging="360"/>
      </w:pPr>
    </w:lvl>
    <w:lvl w:ilvl="1" w:tplc="D478ADC6">
      <w:start w:val="1"/>
      <w:numFmt w:val="lowerLetter"/>
      <w:lvlText w:val="%2."/>
      <w:lvlJc w:val="left"/>
      <w:pPr>
        <w:ind w:left="1080" w:hanging="360"/>
      </w:pPr>
    </w:lvl>
    <w:lvl w:ilvl="2" w:tplc="21702C96">
      <w:start w:val="1"/>
      <w:numFmt w:val="lowerRoman"/>
      <w:lvlText w:val="%3."/>
      <w:lvlJc w:val="right"/>
      <w:pPr>
        <w:ind w:left="2160" w:hanging="180"/>
      </w:pPr>
    </w:lvl>
    <w:lvl w:ilvl="3" w:tplc="063C941C">
      <w:start w:val="1"/>
      <w:numFmt w:val="decimal"/>
      <w:lvlText w:val="%4."/>
      <w:lvlJc w:val="left"/>
      <w:pPr>
        <w:ind w:left="2880" w:hanging="360"/>
      </w:pPr>
    </w:lvl>
    <w:lvl w:ilvl="4" w:tplc="857EB644">
      <w:start w:val="1"/>
      <w:numFmt w:val="lowerLetter"/>
      <w:lvlText w:val="%5."/>
      <w:lvlJc w:val="left"/>
      <w:pPr>
        <w:ind w:left="3600" w:hanging="360"/>
      </w:pPr>
    </w:lvl>
    <w:lvl w:ilvl="5" w:tplc="FF2C02E2">
      <w:start w:val="1"/>
      <w:numFmt w:val="lowerRoman"/>
      <w:lvlText w:val="%6."/>
      <w:lvlJc w:val="right"/>
      <w:pPr>
        <w:ind w:left="4320" w:hanging="180"/>
      </w:pPr>
    </w:lvl>
    <w:lvl w:ilvl="6" w:tplc="F036099C">
      <w:start w:val="1"/>
      <w:numFmt w:val="decimal"/>
      <w:lvlText w:val="%7."/>
      <w:lvlJc w:val="left"/>
      <w:pPr>
        <w:ind w:left="5040" w:hanging="360"/>
      </w:pPr>
    </w:lvl>
    <w:lvl w:ilvl="7" w:tplc="EBC0BAD8">
      <w:start w:val="1"/>
      <w:numFmt w:val="lowerLetter"/>
      <w:lvlText w:val="%8."/>
      <w:lvlJc w:val="left"/>
      <w:pPr>
        <w:ind w:left="5760" w:hanging="360"/>
      </w:pPr>
    </w:lvl>
    <w:lvl w:ilvl="8" w:tplc="89C269D6">
      <w:start w:val="1"/>
      <w:numFmt w:val="lowerRoman"/>
      <w:lvlText w:val="%9."/>
      <w:lvlJc w:val="right"/>
      <w:pPr>
        <w:ind w:left="6480" w:hanging="180"/>
      </w:pPr>
    </w:lvl>
  </w:abstractNum>
  <w:abstractNum w:abstractNumId="116" w15:restartNumberingAfterBreak="0">
    <w:nsid w:val="7800DB2B"/>
    <w:multiLevelType w:val="hybridMultilevel"/>
    <w:tmpl w:val="2458A5D8"/>
    <w:lvl w:ilvl="0" w:tplc="DD800E1C">
      <w:start w:val="14"/>
      <w:numFmt w:val="decimal"/>
      <w:lvlText w:val="%1."/>
      <w:lvlJc w:val="left"/>
      <w:pPr>
        <w:ind w:left="360" w:hanging="360"/>
      </w:pPr>
    </w:lvl>
    <w:lvl w:ilvl="1" w:tplc="C0980C0E">
      <w:start w:val="1"/>
      <w:numFmt w:val="lowerLetter"/>
      <w:lvlText w:val="%2."/>
      <w:lvlJc w:val="left"/>
      <w:pPr>
        <w:ind w:left="1440" w:hanging="360"/>
      </w:pPr>
    </w:lvl>
    <w:lvl w:ilvl="2" w:tplc="EDBA87AC">
      <w:start w:val="1"/>
      <w:numFmt w:val="lowerRoman"/>
      <w:lvlText w:val="%3."/>
      <w:lvlJc w:val="right"/>
      <w:pPr>
        <w:ind w:left="2160" w:hanging="180"/>
      </w:pPr>
    </w:lvl>
    <w:lvl w:ilvl="3" w:tplc="58CCEFF2">
      <w:start w:val="1"/>
      <w:numFmt w:val="decimal"/>
      <w:lvlText w:val="%4."/>
      <w:lvlJc w:val="left"/>
      <w:pPr>
        <w:ind w:left="2880" w:hanging="360"/>
      </w:pPr>
    </w:lvl>
    <w:lvl w:ilvl="4" w:tplc="B218F610">
      <w:start w:val="1"/>
      <w:numFmt w:val="lowerLetter"/>
      <w:lvlText w:val="%5."/>
      <w:lvlJc w:val="left"/>
      <w:pPr>
        <w:ind w:left="3600" w:hanging="360"/>
      </w:pPr>
    </w:lvl>
    <w:lvl w:ilvl="5" w:tplc="4FB42F5C">
      <w:start w:val="1"/>
      <w:numFmt w:val="lowerRoman"/>
      <w:lvlText w:val="%6."/>
      <w:lvlJc w:val="right"/>
      <w:pPr>
        <w:ind w:left="4320" w:hanging="180"/>
      </w:pPr>
    </w:lvl>
    <w:lvl w:ilvl="6" w:tplc="67385CDE">
      <w:start w:val="1"/>
      <w:numFmt w:val="decimal"/>
      <w:lvlText w:val="%7."/>
      <w:lvlJc w:val="left"/>
      <w:pPr>
        <w:ind w:left="5040" w:hanging="360"/>
      </w:pPr>
    </w:lvl>
    <w:lvl w:ilvl="7" w:tplc="471A2484">
      <w:start w:val="1"/>
      <w:numFmt w:val="lowerLetter"/>
      <w:lvlText w:val="%8."/>
      <w:lvlJc w:val="left"/>
      <w:pPr>
        <w:ind w:left="5760" w:hanging="360"/>
      </w:pPr>
    </w:lvl>
    <w:lvl w:ilvl="8" w:tplc="30405756">
      <w:start w:val="1"/>
      <w:numFmt w:val="lowerRoman"/>
      <w:lvlText w:val="%9."/>
      <w:lvlJc w:val="right"/>
      <w:pPr>
        <w:ind w:left="6480" w:hanging="180"/>
      </w:pPr>
    </w:lvl>
  </w:abstractNum>
  <w:abstractNum w:abstractNumId="117" w15:restartNumberingAfterBreak="0">
    <w:nsid w:val="78138137"/>
    <w:multiLevelType w:val="hybridMultilevel"/>
    <w:tmpl w:val="1E5C34F2"/>
    <w:lvl w:ilvl="0" w:tplc="AFD4F226">
      <w:start w:val="1"/>
      <w:numFmt w:val="decimal"/>
      <w:lvlText w:val="%1."/>
      <w:lvlJc w:val="left"/>
      <w:pPr>
        <w:ind w:left="720" w:hanging="360"/>
      </w:pPr>
    </w:lvl>
    <w:lvl w:ilvl="1" w:tplc="3A982B3A">
      <w:start w:val="9"/>
      <w:numFmt w:val="lowerLetter"/>
      <w:lvlText w:val="%2."/>
      <w:lvlJc w:val="left"/>
      <w:pPr>
        <w:ind w:left="1440" w:hanging="360"/>
      </w:pPr>
    </w:lvl>
    <w:lvl w:ilvl="2" w:tplc="D4A2D4C2">
      <w:start w:val="1"/>
      <w:numFmt w:val="lowerRoman"/>
      <w:lvlText w:val="%3."/>
      <w:lvlJc w:val="right"/>
      <w:pPr>
        <w:ind w:left="2160" w:hanging="180"/>
      </w:pPr>
    </w:lvl>
    <w:lvl w:ilvl="3" w:tplc="CD9439A0">
      <w:start w:val="1"/>
      <w:numFmt w:val="decimal"/>
      <w:lvlText w:val="%4."/>
      <w:lvlJc w:val="left"/>
      <w:pPr>
        <w:ind w:left="2880" w:hanging="360"/>
      </w:pPr>
    </w:lvl>
    <w:lvl w:ilvl="4" w:tplc="20083304">
      <w:start w:val="1"/>
      <w:numFmt w:val="lowerLetter"/>
      <w:lvlText w:val="%5."/>
      <w:lvlJc w:val="left"/>
      <w:pPr>
        <w:ind w:left="3600" w:hanging="360"/>
      </w:pPr>
    </w:lvl>
    <w:lvl w:ilvl="5" w:tplc="8E40D14A">
      <w:start w:val="1"/>
      <w:numFmt w:val="lowerRoman"/>
      <w:lvlText w:val="%6."/>
      <w:lvlJc w:val="right"/>
      <w:pPr>
        <w:ind w:left="4320" w:hanging="180"/>
      </w:pPr>
    </w:lvl>
    <w:lvl w:ilvl="6" w:tplc="7E9245C4">
      <w:start w:val="1"/>
      <w:numFmt w:val="decimal"/>
      <w:lvlText w:val="%7."/>
      <w:lvlJc w:val="left"/>
      <w:pPr>
        <w:ind w:left="5040" w:hanging="360"/>
      </w:pPr>
    </w:lvl>
    <w:lvl w:ilvl="7" w:tplc="E924CC90">
      <w:start w:val="1"/>
      <w:numFmt w:val="lowerLetter"/>
      <w:lvlText w:val="%8."/>
      <w:lvlJc w:val="left"/>
      <w:pPr>
        <w:ind w:left="5760" w:hanging="360"/>
      </w:pPr>
    </w:lvl>
    <w:lvl w:ilvl="8" w:tplc="54E08296">
      <w:start w:val="1"/>
      <w:numFmt w:val="lowerRoman"/>
      <w:lvlText w:val="%9."/>
      <w:lvlJc w:val="right"/>
      <w:pPr>
        <w:ind w:left="6480" w:hanging="180"/>
      </w:pPr>
    </w:lvl>
  </w:abstractNum>
  <w:abstractNum w:abstractNumId="118" w15:restartNumberingAfterBreak="0">
    <w:nsid w:val="78A648F1"/>
    <w:multiLevelType w:val="hybridMultilevel"/>
    <w:tmpl w:val="29BC9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9" w15:restartNumberingAfterBreak="0">
    <w:nsid w:val="78F63E7D"/>
    <w:multiLevelType w:val="hybridMultilevel"/>
    <w:tmpl w:val="467EC72C"/>
    <w:lvl w:ilvl="0" w:tplc="707A9A0E">
      <w:start w:val="5"/>
      <w:numFmt w:val="decimal"/>
      <w:lvlText w:val="%1."/>
      <w:lvlJc w:val="left"/>
      <w:pPr>
        <w:ind w:left="360" w:hanging="360"/>
      </w:pPr>
    </w:lvl>
    <w:lvl w:ilvl="1" w:tplc="8AAC821A">
      <w:start w:val="1"/>
      <w:numFmt w:val="lowerLetter"/>
      <w:lvlText w:val="%2."/>
      <w:lvlJc w:val="left"/>
      <w:pPr>
        <w:ind w:left="1440" w:hanging="360"/>
      </w:pPr>
    </w:lvl>
    <w:lvl w:ilvl="2" w:tplc="AEB4B280">
      <w:start w:val="1"/>
      <w:numFmt w:val="lowerRoman"/>
      <w:lvlText w:val="%3."/>
      <w:lvlJc w:val="right"/>
      <w:pPr>
        <w:ind w:left="2160" w:hanging="180"/>
      </w:pPr>
    </w:lvl>
    <w:lvl w:ilvl="3" w:tplc="60D64E5C">
      <w:start w:val="1"/>
      <w:numFmt w:val="decimal"/>
      <w:lvlText w:val="%4."/>
      <w:lvlJc w:val="left"/>
      <w:pPr>
        <w:ind w:left="2880" w:hanging="360"/>
      </w:pPr>
    </w:lvl>
    <w:lvl w:ilvl="4" w:tplc="9C120740">
      <w:start w:val="1"/>
      <w:numFmt w:val="lowerLetter"/>
      <w:lvlText w:val="%5."/>
      <w:lvlJc w:val="left"/>
      <w:pPr>
        <w:ind w:left="3600" w:hanging="360"/>
      </w:pPr>
    </w:lvl>
    <w:lvl w:ilvl="5" w:tplc="5BF4005C">
      <w:start w:val="1"/>
      <w:numFmt w:val="lowerRoman"/>
      <w:lvlText w:val="%6."/>
      <w:lvlJc w:val="right"/>
      <w:pPr>
        <w:ind w:left="4320" w:hanging="180"/>
      </w:pPr>
    </w:lvl>
    <w:lvl w:ilvl="6" w:tplc="239A30BE">
      <w:start w:val="1"/>
      <w:numFmt w:val="decimal"/>
      <w:lvlText w:val="%7."/>
      <w:lvlJc w:val="left"/>
      <w:pPr>
        <w:ind w:left="5040" w:hanging="360"/>
      </w:pPr>
    </w:lvl>
    <w:lvl w:ilvl="7" w:tplc="76D8DB9C">
      <w:start w:val="1"/>
      <w:numFmt w:val="lowerLetter"/>
      <w:lvlText w:val="%8."/>
      <w:lvlJc w:val="left"/>
      <w:pPr>
        <w:ind w:left="5760" w:hanging="360"/>
      </w:pPr>
    </w:lvl>
    <w:lvl w:ilvl="8" w:tplc="76C49EA8">
      <w:start w:val="1"/>
      <w:numFmt w:val="lowerRoman"/>
      <w:lvlText w:val="%9."/>
      <w:lvlJc w:val="right"/>
      <w:pPr>
        <w:ind w:left="6480" w:hanging="180"/>
      </w:pPr>
    </w:lvl>
  </w:abstractNum>
  <w:abstractNum w:abstractNumId="120" w15:restartNumberingAfterBreak="0">
    <w:nsid w:val="79601D7B"/>
    <w:multiLevelType w:val="hybridMultilevel"/>
    <w:tmpl w:val="CBD0A83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964DFB2"/>
    <w:multiLevelType w:val="hybridMultilevel"/>
    <w:tmpl w:val="9470EF9A"/>
    <w:lvl w:ilvl="0" w:tplc="A322C1DA">
      <w:start w:val="2"/>
      <w:numFmt w:val="decimal"/>
      <w:lvlText w:val="%1."/>
      <w:lvlJc w:val="left"/>
      <w:pPr>
        <w:ind w:left="360" w:hanging="360"/>
      </w:pPr>
    </w:lvl>
    <w:lvl w:ilvl="1" w:tplc="54606A34">
      <w:start w:val="1"/>
      <w:numFmt w:val="lowerLetter"/>
      <w:lvlText w:val="%2."/>
      <w:lvlJc w:val="left"/>
      <w:pPr>
        <w:ind w:left="1440" w:hanging="360"/>
      </w:pPr>
    </w:lvl>
    <w:lvl w:ilvl="2" w:tplc="A822A80C">
      <w:start w:val="1"/>
      <w:numFmt w:val="lowerRoman"/>
      <w:lvlText w:val="%3."/>
      <w:lvlJc w:val="right"/>
      <w:pPr>
        <w:ind w:left="2160" w:hanging="180"/>
      </w:pPr>
    </w:lvl>
    <w:lvl w:ilvl="3" w:tplc="45949A4A">
      <w:start w:val="1"/>
      <w:numFmt w:val="decimal"/>
      <w:lvlText w:val="%4."/>
      <w:lvlJc w:val="left"/>
      <w:pPr>
        <w:ind w:left="2880" w:hanging="360"/>
      </w:pPr>
    </w:lvl>
    <w:lvl w:ilvl="4" w:tplc="A1E68096">
      <w:start w:val="1"/>
      <w:numFmt w:val="lowerLetter"/>
      <w:lvlText w:val="%5."/>
      <w:lvlJc w:val="left"/>
      <w:pPr>
        <w:ind w:left="3600" w:hanging="360"/>
      </w:pPr>
    </w:lvl>
    <w:lvl w:ilvl="5" w:tplc="68726A80">
      <w:start w:val="1"/>
      <w:numFmt w:val="lowerRoman"/>
      <w:lvlText w:val="%6."/>
      <w:lvlJc w:val="right"/>
      <w:pPr>
        <w:ind w:left="4320" w:hanging="180"/>
      </w:pPr>
    </w:lvl>
    <w:lvl w:ilvl="6" w:tplc="3E18AE04">
      <w:start w:val="1"/>
      <w:numFmt w:val="decimal"/>
      <w:lvlText w:val="%7."/>
      <w:lvlJc w:val="left"/>
      <w:pPr>
        <w:ind w:left="5040" w:hanging="360"/>
      </w:pPr>
    </w:lvl>
    <w:lvl w:ilvl="7" w:tplc="7D36EEEA">
      <w:start w:val="1"/>
      <w:numFmt w:val="lowerLetter"/>
      <w:lvlText w:val="%8."/>
      <w:lvlJc w:val="left"/>
      <w:pPr>
        <w:ind w:left="5760" w:hanging="360"/>
      </w:pPr>
    </w:lvl>
    <w:lvl w:ilvl="8" w:tplc="13C0227C">
      <w:start w:val="1"/>
      <w:numFmt w:val="lowerRoman"/>
      <w:lvlText w:val="%9."/>
      <w:lvlJc w:val="right"/>
      <w:pPr>
        <w:ind w:left="6480" w:hanging="180"/>
      </w:pPr>
    </w:lvl>
  </w:abstractNum>
  <w:abstractNum w:abstractNumId="122" w15:restartNumberingAfterBreak="0">
    <w:nsid w:val="79C7CAA3"/>
    <w:multiLevelType w:val="hybridMultilevel"/>
    <w:tmpl w:val="546C2A58"/>
    <w:lvl w:ilvl="0" w:tplc="B7DABC3E">
      <w:start w:val="4"/>
      <w:numFmt w:val="decimal"/>
      <w:lvlText w:val="%1."/>
      <w:lvlJc w:val="left"/>
      <w:pPr>
        <w:ind w:left="360" w:hanging="360"/>
      </w:pPr>
    </w:lvl>
    <w:lvl w:ilvl="1" w:tplc="44FCE3DE">
      <w:start w:val="1"/>
      <w:numFmt w:val="lowerLetter"/>
      <w:lvlText w:val="%2."/>
      <w:lvlJc w:val="left"/>
      <w:pPr>
        <w:ind w:left="1440" w:hanging="360"/>
      </w:pPr>
    </w:lvl>
    <w:lvl w:ilvl="2" w:tplc="44EED48C">
      <w:start w:val="1"/>
      <w:numFmt w:val="lowerRoman"/>
      <w:lvlText w:val="%3."/>
      <w:lvlJc w:val="right"/>
      <w:pPr>
        <w:ind w:left="2160" w:hanging="180"/>
      </w:pPr>
    </w:lvl>
    <w:lvl w:ilvl="3" w:tplc="B1C427A0">
      <w:start w:val="1"/>
      <w:numFmt w:val="decimal"/>
      <w:lvlText w:val="%4."/>
      <w:lvlJc w:val="left"/>
      <w:pPr>
        <w:ind w:left="2880" w:hanging="360"/>
      </w:pPr>
    </w:lvl>
    <w:lvl w:ilvl="4" w:tplc="A0846E6C">
      <w:start w:val="1"/>
      <w:numFmt w:val="lowerLetter"/>
      <w:lvlText w:val="%5."/>
      <w:lvlJc w:val="left"/>
      <w:pPr>
        <w:ind w:left="3600" w:hanging="360"/>
      </w:pPr>
    </w:lvl>
    <w:lvl w:ilvl="5" w:tplc="C12A1212">
      <w:start w:val="1"/>
      <w:numFmt w:val="lowerRoman"/>
      <w:lvlText w:val="%6."/>
      <w:lvlJc w:val="right"/>
      <w:pPr>
        <w:ind w:left="4320" w:hanging="180"/>
      </w:pPr>
    </w:lvl>
    <w:lvl w:ilvl="6" w:tplc="99E8F042">
      <w:start w:val="1"/>
      <w:numFmt w:val="decimal"/>
      <w:lvlText w:val="%7."/>
      <w:lvlJc w:val="left"/>
      <w:pPr>
        <w:ind w:left="5040" w:hanging="360"/>
      </w:pPr>
    </w:lvl>
    <w:lvl w:ilvl="7" w:tplc="B9C89DEA">
      <w:start w:val="1"/>
      <w:numFmt w:val="lowerLetter"/>
      <w:lvlText w:val="%8."/>
      <w:lvlJc w:val="left"/>
      <w:pPr>
        <w:ind w:left="5760" w:hanging="360"/>
      </w:pPr>
    </w:lvl>
    <w:lvl w:ilvl="8" w:tplc="81E80BD2">
      <w:start w:val="1"/>
      <w:numFmt w:val="lowerRoman"/>
      <w:lvlText w:val="%9."/>
      <w:lvlJc w:val="right"/>
      <w:pPr>
        <w:ind w:left="6480" w:hanging="180"/>
      </w:pPr>
    </w:lvl>
  </w:abstractNum>
  <w:abstractNum w:abstractNumId="123" w15:restartNumberingAfterBreak="0">
    <w:nsid w:val="7A6E49FF"/>
    <w:multiLevelType w:val="hybridMultilevel"/>
    <w:tmpl w:val="47341C12"/>
    <w:lvl w:ilvl="0" w:tplc="229C01C6">
      <w:start w:val="2"/>
      <w:numFmt w:val="decimal"/>
      <w:lvlText w:val="%1."/>
      <w:lvlJc w:val="left"/>
      <w:pPr>
        <w:ind w:left="360" w:hanging="360"/>
      </w:pPr>
    </w:lvl>
    <w:lvl w:ilvl="1" w:tplc="70F4B7DE">
      <w:start w:val="1"/>
      <w:numFmt w:val="lowerLetter"/>
      <w:lvlText w:val="%2."/>
      <w:lvlJc w:val="left"/>
      <w:pPr>
        <w:ind w:left="1440" w:hanging="360"/>
      </w:pPr>
    </w:lvl>
    <w:lvl w:ilvl="2" w:tplc="588AFBF0">
      <w:start w:val="1"/>
      <w:numFmt w:val="lowerRoman"/>
      <w:lvlText w:val="%3."/>
      <w:lvlJc w:val="right"/>
      <w:pPr>
        <w:ind w:left="2160" w:hanging="180"/>
      </w:pPr>
    </w:lvl>
    <w:lvl w:ilvl="3" w:tplc="D4405D60">
      <w:start w:val="1"/>
      <w:numFmt w:val="decimal"/>
      <w:lvlText w:val="%4."/>
      <w:lvlJc w:val="left"/>
      <w:pPr>
        <w:ind w:left="2880" w:hanging="360"/>
      </w:pPr>
    </w:lvl>
    <w:lvl w:ilvl="4" w:tplc="82FEE866">
      <w:start w:val="1"/>
      <w:numFmt w:val="lowerLetter"/>
      <w:lvlText w:val="%5."/>
      <w:lvlJc w:val="left"/>
      <w:pPr>
        <w:ind w:left="3600" w:hanging="360"/>
      </w:pPr>
    </w:lvl>
    <w:lvl w:ilvl="5" w:tplc="2E12E538">
      <w:start w:val="1"/>
      <w:numFmt w:val="lowerRoman"/>
      <w:lvlText w:val="%6."/>
      <w:lvlJc w:val="right"/>
      <w:pPr>
        <w:ind w:left="4320" w:hanging="180"/>
      </w:pPr>
    </w:lvl>
    <w:lvl w:ilvl="6" w:tplc="3412FC02">
      <w:start w:val="1"/>
      <w:numFmt w:val="decimal"/>
      <w:lvlText w:val="%7."/>
      <w:lvlJc w:val="left"/>
      <w:pPr>
        <w:ind w:left="5040" w:hanging="360"/>
      </w:pPr>
    </w:lvl>
    <w:lvl w:ilvl="7" w:tplc="8CEA4E98">
      <w:start w:val="1"/>
      <w:numFmt w:val="lowerLetter"/>
      <w:lvlText w:val="%8."/>
      <w:lvlJc w:val="left"/>
      <w:pPr>
        <w:ind w:left="5760" w:hanging="360"/>
      </w:pPr>
    </w:lvl>
    <w:lvl w:ilvl="8" w:tplc="9A08B1DC">
      <w:start w:val="1"/>
      <w:numFmt w:val="lowerRoman"/>
      <w:lvlText w:val="%9."/>
      <w:lvlJc w:val="right"/>
      <w:pPr>
        <w:ind w:left="6480" w:hanging="180"/>
      </w:pPr>
    </w:lvl>
  </w:abstractNum>
  <w:abstractNum w:abstractNumId="124" w15:restartNumberingAfterBreak="0">
    <w:nsid w:val="7A8C20FB"/>
    <w:multiLevelType w:val="hybridMultilevel"/>
    <w:tmpl w:val="D2C2D3DC"/>
    <w:lvl w:ilvl="0" w:tplc="16147526">
      <w:start w:val="5"/>
      <w:numFmt w:val="decimal"/>
      <w:lvlText w:val="%1."/>
      <w:lvlJc w:val="left"/>
      <w:pPr>
        <w:ind w:left="720" w:hanging="360"/>
      </w:pPr>
    </w:lvl>
    <w:lvl w:ilvl="1" w:tplc="B728F09A">
      <w:start w:val="1"/>
      <w:numFmt w:val="lowerLetter"/>
      <w:lvlText w:val="%2."/>
      <w:lvlJc w:val="left"/>
      <w:pPr>
        <w:ind w:left="1440" w:hanging="360"/>
      </w:pPr>
    </w:lvl>
    <w:lvl w:ilvl="2" w:tplc="F36C030E">
      <w:start w:val="1"/>
      <w:numFmt w:val="lowerRoman"/>
      <w:lvlText w:val="%3."/>
      <w:lvlJc w:val="right"/>
      <w:pPr>
        <w:ind w:left="2160" w:hanging="180"/>
      </w:pPr>
    </w:lvl>
    <w:lvl w:ilvl="3" w:tplc="80F816DE">
      <w:start w:val="1"/>
      <w:numFmt w:val="decimal"/>
      <w:lvlText w:val="%4."/>
      <w:lvlJc w:val="left"/>
      <w:pPr>
        <w:ind w:left="2880" w:hanging="360"/>
      </w:pPr>
    </w:lvl>
    <w:lvl w:ilvl="4" w:tplc="990CD420">
      <w:start w:val="1"/>
      <w:numFmt w:val="lowerLetter"/>
      <w:lvlText w:val="%5."/>
      <w:lvlJc w:val="left"/>
      <w:pPr>
        <w:ind w:left="3600" w:hanging="360"/>
      </w:pPr>
    </w:lvl>
    <w:lvl w:ilvl="5" w:tplc="6DF032D6">
      <w:start w:val="1"/>
      <w:numFmt w:val="lowerRoman"/>
      <w:lvlText w:val="%6."/>
      <w:lvlJc w:val="right"/>
      <w:pPr>
        <w:ind w:left="4320" w:hanging="180"/>
      </w:pPr>
    </w:lvl>
    <w:lvl w:ilvl="6" w:tplc="8498617C">
      <w:start w:val="1"/>
      <w:numFmt w:val="decimal"/>
      <w:lvlText w:val="%7."/>
      <w:lvlJc w:val="left"/>
      <w:pPr>
        <w:ind w:left="5040" w:hanging="360"/>
      </w:pPr>
    </w:lvl>
    <w:lvl w:ilvl="7" w:tplc="3454D74C">
      <w:start w:val="1"/>
      <w:numFmt w:val="lowerLetter"/>
      <w:lvlText w:val="%8."/>
      <w:lvlJc w:val="left"/>
      <w:pPr>
        <w:ind w:left="5760" w:hanging="360"/>
      </w:pPr>
    </w:lvl>
    <w:lvl w:ilvl="8" w:tplc="F70061C8">
      <w:start w:val="1"/>
      <w:numFmt w:val="lowerRoman"/>
      <w:lvlText w:val="%9."/>
      <w:lvlJc w:val="right"/>
      <w:pPr>
        <w:ind w:left="6480" w:hanging="180"/>
      </w:pPr>
    </w:lvl>
  </w:abstractNum>
  <w:abstractNum w:abstractNumId="125" w15:restartNumberingAfterBreak="0">
    <w:nsid w:val="7C1C459B"/>
    <w:multiLevelType w:val="hybridMultilevel"/>
    <w:tmpl w:val="691CCF82"/>
    <w:lvl w:ilvl="0" w:tplc="686A0922">
      <w:start w:val="3"/>
      <w:numFmt w:val="decimal"/>
      <w:lvlText w:val="%1."/>
      <w:lvlJc w:val="left"/>
      <w:pPr>
        <w:ind w:left="720" w:hanging="360"/>
      </w:pPr>
    </w:lvl>
    <w:lvl w:ilvl="1" w:tplc="AA5873A6">
      <w:start w:val="1"/>
      <w:numFmt w:val="lowerLetter"/>
      <w:lvlText w:val="%2."/>
      <w:lvlJc w:val="left"/>
      <w:pPr>
        <w:ind w:left="1440" w:hanging="360"/>
      </w:pPr>
    </w:lvl>
    <w:lvl w:ilvl="2" w:tplc="037C238E">
      <w:start w:val="1"/>
      <w:numFmt w:val="lowerRoman"/>
      <w:lvlText w:val="%3."/>
      <w:lvlJc w:val="right"/>
      <w:pPr>
        <w:ind w:left="2160" w:hanging="180"/>
      </w:pPr>
    </w:lvl>
    <w:lvl w:ilvl="3" w:tplc="3F749EC0">
      <w:start w:val="1"/>
      <w:numFmt w:val="decimal"/>
      <w:lvlText w:val="%4."/>
      <w:lvlJc w:val="left"/>
      <w:pPr>
        <w:ind w:left="2880" w:hanging="360"/>
      </w:pPr>
    </w:lvl>
    <w:lvl w:ilvl="4" w:tplc="9A08B716">
      <w:start w:val="1"/>
      <w:numFmt w:val="lowerLetter"/>
      <w:lvlText w:val="%5."/>
      <w:lvlJc w:val="left"/>
      <w:pPr>
        <w:ind w:left="3600" w:hanging="360"/>
      </w:pPr>
    </w:lvl>
    <w:lvl w:ilvl="5" w:tplc="4C6E7436">
      <w:start w:val="1"/>
      <w:numFmt w:val="lowerRoman"/>
      <w:lvlText w:val="%6."/>
      <w:lvlJc w:val="right"/>
      <w:pPr>
        <w:ind w:left="4320" w:hanging="180"/>
      </w:pPr>
    </w:lvl>
    <w:lvl w:ilvl="6" w:tplc="C9B8488A">
      <w:start w:val="1"/>
      <w:numFmt w:val="decimal"/>
      <w:lvlText w:val="%7."/>
      <w:lvlJc w:val="left"/>
      <w:pPr>
        <w:ind w:left="5040" w:hanging="360"/>
      </w:pPr>
    </w:lvl>
    <w:lvl w:ilvl="7" w:tplc="4EE29404">
      <w:start w:val="1"/>
      <w:numFmt w:val="lowerLetter"/>
      <w:lvlText w:val="%8."/>
      <w:lvlJc w:val="left"/>
      <w:pPr>
        <w:ind w:left="5760" w:hanging="360"/>
      </w:pPr>
    </w:lvl>
    <w:lvl w:ilvl="8" w:tplc="C02287E4">
      <w:start w:val="1"/>
      <w:numFmt w:val="lowerRoman"/>
      <w:lvlText w:val="%9."/>
      <w:lvlJc w:val="right"/>
      <w:pPr>
        <w:ind w:left="6480" w:hanging="180"/>
      </w:pPr>
    </w:lvl>
  </w:abstractNum>
  <w:num w:numId="166">
    <w:abstractNumId w:val="164"/>
  </w:num>
  <w:num w:numId="165">
    <w:abstractNumId w:val="163"/>
  </w:num>
  <w:num w:numId="164">
    <w:abstractNumId w:val="162"/>
  </w:num>
  <w:num w:numId="163">
    <w:abstractNumId w:val="161"/>
  </w:num>
  <w:num w:numId="162">
    <w:abstractNumId w:val="160"/>
  </w:num>
  <w:num w:numId="161">
    <w:abstractNumId w:val="159"/>
  </w:num>
  <w:num w:numId="160">
    <w:abstractNumId w:val="158"/>
  </w:num>
  <w:num w:numId="159">
    <w:abstractNumId w:val="157"/>
  </w:num>
  <w:num w:numId="158">
    <w:abstractNumId w:val="156"/>
  </w:num>
  <w:num w:numId="157">
    <w:abstractNumId w:val="155"/>
  </w:num>
  <w:num w:numId="156">
    <w:abstractNumId w:val="154"/>
  </w:num>
  <w:num w:numId="155">
    <w:abstractNumId w:val="153"/>
  </w:num>
  <w:num w:numId="154">
    <w:abstractNumId w:val="152"/>
  </w:num>
  <w:num w:numId="153">
    <w:abstractNumId w:val="151"/>
  </w:num>
  <w:num w:numId="152">
    <w:abstractNumId w:val="150"/>
  </w:num>
  <w:num w:numId="151">
    <w:abstractNumId w:val="149"/>
  </w:num>
  <w:num w:numId="150">
    <w:abstractNumId w:val="148"/>
  </w:num>
  <w:num w:numId="149">
    <w:abstractNumId w:val="147"/>
  </w:num>
  <w:num w:numId="148">
    <w:abstractNumId w:val="146"/>
  </w:num>
  <w:num w:numId="147">
    <w:abstractNumId w:val="145"/>
  </w:num>
  <w:num w:numId="146">
    <w:abstractNumId w:val="144"/>
  </w:num>
  <w:num w:numId="145">
    <w:abstractNumId w:val="143"/>
  </w:num>
  <w:num w:numId="144">
    <w:abstractNumId w:val="142"/>
  </w:num>
  <w:num w:numId="143">
    <w:abstractNumId w:val="141"/>
  </w:num>
  <w:num w:numId="142">
    <w:abstractNumId w:val="140"/>
  </w:num>
  <w:num w:numId="141">
    <w:abstractNumId w:val="139"/>
  </w:num>
  <w:num w:numId="140">
    <w:abstractNumId w:val="138"/>
  </w:num>
  <w:num w:numId="139">
    <w:abstractNumId w:val="137"/>
  </w:num>
  <w:num w:numId="138">
    <w:abstractNumId w:val="136"/>
  </w:num>
  <w:num w:numId="137">
    <w:abstractNumId w:val="135"/>
  </w:num>
  <w:num w:numId="136">
    <w:abstractNumId w:val="134"/>
  </w:num>
  <w:num w:numId="135">
    <w:abstractNumId w:val="133"/>
  </w:num>
  <w:num w:numId="134">
    <w:abstractNumId w:val="132"/>
  </w:num>
  <w:num w:numId="133">
    <w:abstractNumId w:val="131"/>
  </w:num>
  <w:num w:numId="132">
    <w:abstractNumId w:val="130"/>
  </w:num>
  <w:num w:numId="131">
    <w:abstractNumId w:val="129"/>
  </w:num>
  <w:num w:numId="130">
    <w:abstractNumId w:val="128"/>
  </w:num>
  <w:num w:numId="129">
    <w:abstractNumId w:val="127"/>
  </w:num>
  <w:num w:numId="128">
    <w:abstractNumId w:val="126"/>
  </w:num>
  <w:num w:numId="1" w16cid:durableId="1692411606">
    <w:abstractNumId w:val="92"/>
  </w:num>
  <w:num w:numId="2" w16cid:durableId="1498425988">
    <w:abstractNumId w:val="18"/>
  </w:num>
  <w:num w:numId="3" w16cid:durableId="1083644106">
    <w:abstractNumId w:val="59"/>
  </w:num>
  <w:num w:numId="4" w16cid:durableId="332267828">
    <w:abstractNumId w:val="41"/>
  </w:num>
  <w:num w:numId="5" w16cid:durableId="1918395997">
    <w:abstractNumId w:val="50"/>
  </w:num>
  <w:num w:numId="6" w16cid:durableId="2083480354">
    <w:abstractNumId w:val="8"/>
  </w:num>
  <w:num w:numId="7" w16cid:durableId="309558717">
    <w:abstractNumId w:val="119"/>
  </w:num>
  <w:num w:numId="8" w16cid:durableId="1846633027">
    <w:abstractNumId w:val="122"/>
  </w:num>
  <w:num w:numId="9" w16cid:durableId="1722896959">
    <w:abstractNumId w:val="114"/>
  </w:num>
  <w:num w:numId="10" w16cid:durableId="514223241">
    <w:abstractNumId w:val="121"/>
  </w:num>
  <w:num w:numId="11" w16cid:durableId="735472749">
    <w:abstractNumId w:val="96"/>
  </w:num>
  <w:num w:numId="12" w16cid:durableId="1031614771">
    <w:abstractNumId w:val="123"/>
  </w:num>
  <w:num w:numId="13" w16cid:durableId="581330956">
    <w:abstractNumId w:val="4"/>
  </w:num>
  <w:num w:numId="14" w16cid:durableId="2072264966">
    <w:abstractNumId w:val="0"/>
  </w:num>
  <w:num w:numId="15" w16cid:durableId="1980039421">
    <w:abstractNumId w:val="28"/>
  </w:num>
  <w:num w:numId="16" w16cid:durableId="1196654283">
    <w:abstractNumId w:val="85"/>
  </w:num>
  <w:num w:numId="17" w16cid:durableId="1759910777">
    <w:abstractNumId w:val="3"/>
  </w:num>
  <w:num w:numId="18" w16cid:durableId="30502912">
    <w:abstractNumId w:val="97"/>
  </w:num>
  <w:num w:numId="19" w16cid:durableId="339894892">
    <w:abstractNumId w:val="48"/>
  </w:num>
  <w:num w:numId="20" w16cid:durableId="1443115326">
    <w:abstractNumId w:val="52"/>
  </w:num>
  <w:num w:numId="21" w16cid:durableId="681128044">
    <w:abstractNumId w:val="106"/>
  </w:num>
  <w:num w:numId="22" w16cid:durableId="335614011">
    <w:abstractNumId w:val="32"/>
  </w:num>
  <w:num w:numId="23" w16cid:durableId="2098014061">
    <w:abstractNumId w:val="20"/>
  </w:num>
  <w:num w:numId="24" w16cid:durableId="420420840">
    <w:abstractNumId w:val="54"/>
  </w:num>
  <w:num w:numId="25" w16cid:durableId="353305143">
    <w:abstractNumId w:val="64"/>
  </w:num>
  <w:num w:numId="26" w16cid:durableId="1680690637">
    <w:abstractNumId w:val="69"/>
  </w:num>
  <w:num w:numId="27" w16cid:durableId="1475097910">
    <w:abstractNumId w:val="113"/>
  </w:num>
  <w:num w:numId="28" w16cid:durableId="271058324">
    <w:abstractNumId w:val="33"/>
  </w:num>
  <w:num w:numId="29" w16cid:durableId="1013873545">
    <w:abstractNumId w:val="100"/>
  </w:num>
  <w:num w:numId="30" w16cid:durableId="182785767">
    <w:abstractNumId w:val="26"/>
  </w:num>
  <w:num w:numId="31" w16cid:durableId="1874295943">
    <w:abstractNumId w:val="62"/>
  </w:num>
  <w:num w:numId="32" w16cid:durableId="576017685">
    <w:abstractNumId w:val="79"/>
  </w:num>
  <w:num w:numId="33" w16cid:durableId="507058947">
    <w:abstractNumId w:val="45"/>
  </w:num>
  <w:num w:numId="34" w16cid:durableId="889803050">
    <w:abstractNumId w:val="2"/>
  </w:num>
  <w:num w:numId="35" w16cid:durableId="1638992655">
    <w:abstractNumId w:val="44"/>
  </w:num>
  <w:num w:numId="36" w16cid:durableId="207038036">
    <w:abstractNumId w:val="30"/>
  </w:num>
  <w:num w:numId="37" w16cid:durableId="2045278534">
    <w:abstractNumId w:val="63"/>
  </w:num>
  <w:num w:numId="38" w16cid:durableId="1625303636">
    <w:abstractNumId w:val="38"/>
  </w:num>
  <w:num w:numId="39" w16cid:durableId="166094286">
    <w:abstractNumId w:val="68"/>
  </w:num>
  <w:num w:numId="40" w16cid:durableId="2055809114">
    <w:abstractNumId w:val="73"/>
  </w:num>
  <w:num w:numId="41" w16cid:durableId="1370030954">
    <w:abstractNumId w:val="90"/>
  </w:num>
  <w:num w:numId="42" w16cid:durableId="196818716">
    <w:abstractNumId w:val="74"/>
  </w:num>
  <w:num w:numId="43" w16cid:durableId="463812489">
    <w:abstractNumId w:val="66"/>
  </w:num>
  <w:num w:numId="44" w16cid:durableId="1419327820">
    <w:abstractNumId w:val="115"/>
  </w:num>
  <w:num w:numId="45" w16cid:durableId="575239893">
    <w:abstractNumId w:val="17"/>
  </w:num>
  <w:num w:numId="46" w16cid:durableId="1920092127">
    <w:abstractNumId w:val="37"/>
  </w:num>
  <w:num w:numId="47" w16cid:durableId="1925145163">
    <w:abstractNumId w:val="80"/>
  </w:num>
  <w:num w:numId="48" w16cid:durableId="776799155">
    <w:abstractNumId w:val="61"/>
  </w:num>
  <w:num w:numId="49" w16cid:durableId="144585993">
    <w:abstractNumId w:val="60"/>
  </w:num>
  <w:num w:numId="50" w16cid:durableId="1841037992">
    <w:abstractNumId w:val="107"/>
  </w:num>
  <w:num w:numId="51" w16cid:durableId="740519330">
    <w:abstractNumId w:val="1"/>
  </w:num>
  <w:num w:numId="52" w16cid:durableId="505171184">
    <w:abstractNumId w:val="112"/>
  </w:num>
  <w:num w:numId="53" w16cid:durableId="1410228635">
    <w:abstractNumId w:val="53"/>
  </w:num>
  <w:num w:numId="54" w16cid:durableId="456146370">
    <w:abstractNumId w:val="31"/>
  </w:num>
  <w:num w:numId="55" w16cid:durableId="1904826068">
    <w:abstractNumId w:val="67"/>
  </w:num>
  <w:num w:numId="56" w16cid:durableId="1990356452">
    <w:abstractNumId w:val="101"/>
  </w:num>
  <w:num w:numId="57" w16cid:durableId="1749696039">
    <w:abstractNumId w:val="117"/>
  </w:num>
  <w:num w:numId="58" w16cid:durableId="1037662430">
    <w:abstractNumId w:val="111"/>
  </w:num>
  <w:num w:numId="59" w16cid:durableId="359210333">
    <w:abstractNumId w:val="39"/>
  </w:num>
  <w:num w:numId="60" w16cid:durableId="917135110">
    <w:abstractNumId w:val="105"/>
  </w:num>
  <w:num w:numId="61" w16cid:durableId="50546501">
    <w:abstractNumId w:val="98"/>
  </w:num>
  <w:num w:numId="62" w16cid:durableId="1035159482">
    <w:abstractNumId w:val="76"/>
  </w:num>
  <w:num w:numId="63" w16cid:durableId="1973972646">
    <w:abstractNumId w:val="55"/>
  </w:num>
  <w:num w:numId="64" w16cid:durableId="268701429">
    <w:abstractNumId w:val="22"/>
  </w:num>
  <w:num w:numId="65" w16cid:durableId="1310555796">
    <w:abstractNumId w:val="78"/>
  </w:num>
  <w:num w:numId="66" w16cid:durableId="702172516">
    <w:abstractNumId w:val="88"/>
  </w:num>
  <w:num w:numId="67" w16cid:durableId="2003661568">
    <w:abstractNumId w:val="15"/>
  </w:num>
  <w:num w:numId="68" w16cid:durableId="28918278">
    <w:abstractNumId w:val="91"/>
  </w:num>
  <w:num w:numId="69" w16cid:durableId="1560170318">
    <w:abstractNumId w:val="6"/>
  </w:num>
  <w:num w:numId="70" w16cid:durableId="1909150751">
    <w:abstractNumId w:val="70"/>
  </w:num>
  <w:num w:numId="71" w16cid:durableId="1171487896">
    <w:abstractNumId w:val="11"/>
  </w:num>
  <w:num w:numId="72" w16cid:durableId="802040995">
    <w:abstractNumId w:val="16"/>
  </w:num>
  <w:num w:numId="73" w16cid:durableId="1239168184">
    <w:abstractNumId w:val="87"/>
  </w:num>
  <w:num w:numId="74" w16cid:durableId="848523230">
    <w:abstractNumId w:val="46"/>
  </w:num>
  <w:num w:numId="75" w16cid:durableId="1790515251">
    <w:abstractNumId w:val="104"/>
  </w:num>
  <w:num w:numId="76" w16cid:durableId="437600839">
    <w:abstractNumId w:val="116"/>
  </w:num>
  <w:num w:numId="77" w16cid:durableId="2124884285">
    <w:abstractNumId w:val="110"/>
  </w:num>
  <w:num w:numId="78" w16cid:durableId="1815488092">
    <w:abstractNumId w:val="29"/>
  </w:num>
  <w:num w:numId="79" w16cid:durableId="1608925410">
    <w:abstractNumId w:val="95"/>
  </w:num>
  <w:num w:numId="80" w16cid:durableId="1718695791">
    <w:abstractNumId w:val="93"/>
  </w:num>
  <w:num w:numId="81" w16cid:durableId="1419598403">
    <w:abstractNumId w:val="99"/>
  </w:num>
  <w:num w:numId="82" w16cid:durableId="634259023">
    <w:abstractNumId w:val="12"/>
  </w:num>
  <w:num w:numId="83" w16cid:durableId="1992174397">
    <w:abstractNumId w:val="14"/>
  </w:num>
  <w:num w:numId="84" w16cid:durableId="208495654">
    <w:abstractNumId w:val="103"/>
  </w:num>
  <w:num w:numId="85" w16cid:durableId="708648891">
    <w:abstractNumId w:val="86"/>
  </w:num>
  <w:num w:numId="86" w16cid:durableId="944577857">
    <w:abstractNumId w:val="25"/>
  </w:num>
  <w:num w:numId="87" w16cid:durableId="214198905">
    <w:abstractNumId w:val="10"/>
  </w:num>
  <w:num w:numId="88" w16cid:durableId="594364594">
    <w:abstractNumId w:val="58"/>
  </w:num>
  <w:num w:numId="89" w16cid:durableId="2092769801">
    <w:abstractNumId w:val="13"/>
  </w:num>
  <w:num w:numId="90" w16cid:durableId="348602556">
    <w:abstractNumId w:val="57"/>
  </w:num>
  <w:num w:numId="91" w16cid:durableId="1096175158">
    <w:abstractNumId w:val="109"/>
  </w:num>
  <w:num w:numId="92" w16cid:durableId="356930838">
    <w:abstractNumId w:val="43"/>
  </w:num>
  <w:num w:numId="93" w16cid:durableId="738594820">
    <w:abstractNumId w:val="49"/>
  </w:num>
  <w:num w:numId="94" w16cid:durableId="57098038">
    <w:abstractNumId w:val="27"/>
  </w:num>
  <w:num w:numId="95" w16cid:durableId="742029574">
    <w:abstractNumId w:val="9"/>
  </w:num>
  <w:num w:numId="96" w16cid:durableId="1382745798">
    <w:abstractNumId w:val="72"/>
  </w:num>
  <w:num w:numId="97" w16cid:durableId="1689061837">
    <w:abstractNumId w:val="89"/>
  </w:num>
  <w:num w:numId="98" w16cid:durableId="16128676">
    <w:abstractNumId w:val="82"/>
  </w:num>
  <w:num w:numId="99" w16cid:durableId="1950351617">
    <w:abstractNumId w:val="124"/>
  </w:num>
  <w:num w:numId="100" w16cid:durableId="1263686261">
    <w:abstractNumId w:val="51"/>
  </w:num>
  <w:num w:numId="101" w16cid:durableId="559827600">
    <w:abstractNumId w:val="125"/>
  </w:num>
  <w:num w:numId="102" w16cid:durableId="921722414">
    <w:abstractNumId w:val="23"/>
  </w:num>
  <w:num w:numId="103" w16cid:durableId="1030030612">
    <w:abstractNumId w:val="24"/>
  </w:num>
  <w:num w:numId="104" w16cid:durableId="153375734">
    <w:abstractNumId w:val="65"/>
  </w:num>
  <w:num w:numId="105" w16cid:durableId="1328677038">
    <w:abstractNumId w:val="108"/>
  </w:num>
  <w:num w:numId="106" w16cid:durableId="788550779">
    <w:abstractNumId w:val="21"/>
  </w:num>
  <w:num w:numId="107" w16cid:durableId="709692411">
    <w:abstractNumId w:val="56"/>
  </w:num>
  <w:num w:numId="108" w16cid:durableId="1906380469">
    <w:abstractNumId w:val="75"/>
  </w:num>
  <w:num w:numId="109" w16cid:durableId="595090947">
    <w:abstractNumId w:val="77"/>
  </w:num>
  <w:num w:numId="110" w16cid:durableId="52391666">
    <w:abstractNumId w:val="40"/>
  </w:num>
  <w:num w:numId="111" w16cid:durableId="111902382">
    <w:abstractNumId w:val="102"/>
  </w:num>
  <w:num w:numId="112" w16cid:durableId="1790201997">
    <w:abstractNumId w:val="5"/>
  </w:num>
  <w:num w:numId="113" w16cid:durableId="1631127167">
    <w:abstractNumId w:val="36"/>
  </w:num>
  <w:num w:numId="114" w16cid:durableId="603146456">
    <w:abstractNumId w:val="94"/>
  </w:num>
  <w:num w:numId="115" w16cid:durableId="1963728045">
    <w:abstractNumId w:val="7"/>
  </w:num>
  <w:num w:numId="116" w16cid:durableId="384261679">
    <w:abstractNumId w:val="84"/>
  </w:num>
  <w:num w:numId="117" w16cid:durableId="1700276523">
    <w:abstractNumId w:val="35"/>
  </w:num>
  <w:num w:numId="118" w16cid:durableId="479152487">
    <w:abstractNumId w:val="83"/>
  </w:num>
  <w:num w:numId="119" w16cid:durableId="590938534">
    <w:abstractNumId w:val="42"/>
  </w:num>
  <w:num w:numId="120" w16cid:durableId="40718354">
    <w:abstractNumId w:val="34"/>
  </w:num>
  <w:num w:numId="121" w16cid:durableId="224606022">
    <w:abstractNumId w:val="47"/>
  </w:num>
  <w:num w:numId="122" w16cid:durableId="1579636178">
    <w:abstractNumId w:val="19"/>
  </w:num>
  <w:num w:numId="123" w16cid:durableId="64016177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499736380">
    <w:abstractNumId w:val="118"/>
  </w:num>
  <w:num w:numId="125" w16cid:durableId="91518036">
    <w:abstractNumId w:val="120"/>
  </w:num>
  <w:num w:numId="126" w16cid:durableId="520052257">
    <w:abstractNumId w:val="71"/>
  </w:num>
  <w:num w:numId="127" w16cid:durableId="1274635079">
    <w:abstractNumId w:val="81"/>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3"/>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698"/>
    <w:rsid w:val="00061CEA"/>
    <w:rsid w:val="00066B64"/>
    <w:rsid w:val="00067BC2"/>
    <w:rsid w:val="0007166F"/>
    <w:rsid w:val="00072D65"/>
    <w:rsid w:val="000D4304"/>
    <w:rsid w:val="000E03CB"/>
    <w:rsid w:val="000F0665"/>
    <w:rsid w:val="00101511"/>
    <w:rsid w:val="0019736A"/>
    <w:rsid w:val="001D19E0"/>
    <w:rsid w:val="002357ED"/>
    <w:rsid w:val="002A411C"/>
    <w:rsid w:val="002C2D7D"/>
    <w:rsid w:val="002F2657"/>
    <w:rsid w:val="00316E77"/>
    <w:rsid w:val="00374247"/>
    <w:rsid w:val="0038732B"/>
    <w:rsid w:val="003A5EF3"/>
    <w:rsid w:val="003C1750"/>
    <w:rsid w:val="003F4F1D"/>
    <w:rsid w:val="00421F6D"/>
    <w:rsid w:val="004352A9"/>
    <w:rsid w:val="004368F4"/>
    <w:rsid w:val="00445E00"/>
    <w:rsid w:val="00452A6C"/>
    <w:rsid w:val="00476686"/>
    <w:rsid w:val="0059030F"/>
    <w:rsid w:val="005A4E07"/>
    <w:rsid w:val="005A7376"/>
    <w:rsid w:val="005B0840"/>
    <w:rsid w:val="005E0C83"/>
    <w:rsid w:val="0065296B"/>
    <w:rsid w:val="0069707B"/>
    <w:rsid w:val="006E3813"/>
    <w:rsid w:val="007027BA"/>
    <w:rsid w:val="00793926"/>
    <w:rsid w:val="007A0EAD"/>
    <w:rsid w:val="007E19AC"/>
    <w:rsid w:val="00823A62"/>
    <w:rsid w:val="00833774"/>
    <w:rsid w:val="008602F2"/>
    <w:rsid w:val="008B1A2D"/>
    <w:rsid w:val="008B385A"/>
    <w:rsid w:val="008B3E93"/>
    <w:rsid w:val="008C39AD"/>
    <w:rsid w:val="00917DDA"/>
    <w:rsid w:val="00926AA5"/>
    <w:rsid w:val="00965572"/>
    <w:rsid w:val="00995BE3"/>
    <w:rsid w:val="009A6235"/>
    <w:rsid w:val="009B546A"/>
    <w:rsid w:val="009C795C"/>
    <w:rsid w:val="009D6698"/>
    <w:rsid w:val="009E7A03"/>
    <w:rsid w:val="00A05B30"/>
    <w:rsid w:val="00A12207"/>
    <w:rsid w:val="00A12FA9"/>
    <w:rsid w:val="00A250BC"/>
    <w:rsid w:val="00A70EA3"/>
    <w:rsid w:val="00AA42F4"/>
    <w:rsid w:val="00AA6D2A"/>
    <w:rsid w:val="00AD291E"/>
    <w:rsid w:val="00AE2314"/>
    <w:rsid w:val="00AE32D0"/>
    <w:rsid w:val="00B4425C"/>
    <w:rsid w:val="00B5160B"/>
    <w:rsid w:val="00B70DEB"/>
    <w:rsid w:val="00B8013B"/>
    <w:rsid w:val="00B93E60"/>
    <w:rsid w:val="00C33BF2"/>
    <w:rsid w:val="00C41367"/>
    <w:rsid w:val="00C46049"/>
    <w:rsid w:val="00C67AE7"/>
    <w:rsid w:val="00C741B0"/>
    <w:rsid w:val="00C9205B"/>
    <w:rsid w:val="00CA2A4D"/>
    <w:rsid w:val="00CA7823"/>
    <w:rsid w:val="00CD08B9"/>
    <w:rsid w:val="00CD7A07"/>
    <w:rsid w:val="00CD7B30"/>
    <w:rsid w:val="00CF6813"/>
    <w:rsid w:val="00D031AE"/>
    <w:rsid w:val="00D266C7"/>
    <w:rsid w:val="00D352C6"/>
    <w:rsid w:val="00D80F67"/>
    <w:rsid w:val="00D82F45"/>
    <w:rsid w:val="00E16294"/>
    <w:rsid w:val="00E17602"/>
    <w:rsid w:val="00E25D9D"/>
    <w:rsid w:val="00E74374"/>
    <w:rsid w:val="00EB1653"/>
    <w:rsid w:val="00EB501A"/>
    <w:rsid w:val="00EF574A"/>
    <w:rsid w:val="00F15132"/>
    <w:rsid w:val="00F23C02"/>
    <w:rsid w:val="00F36876"/>
    <w:rsid w:val="00F83F91"/>
    <w:rsid w:val="00F904F3"/>
    <w:rsid w:val="00F95C7D"/>
    <w:rsid w:val="00FA3E89"/>
    <w:rsid w:val="00FC1471"/>
    <w:rsid w:val="015B5CC3"/>
    <w:rsid w:val="0436316A"/>
    <w:rsid w:val="0D6F0414"/>
    <w:rsid w:val="0FCF4945"/>
    <w:rsid w:val="10CEE1B7"/>
    <w:rsid w:val="141B0610"/>
    <w:rsid w:val="17876CAC"/>
    <w:rsid w:val="180C91C6"/>
    <w:rsid w:val="183446C3"/>
    <w:rsid w:val="19481F42"/>
    <w:rsid w:val="21C863CE"/>
    <w:rsid w:val="25C949F8"/>
    <w:rsid w:val="25CBB3E7"/>
    <w:rsid w:val="2AB2E61F"/>
    <w:rsid w:val="34A4242A"/>
    <w:rsid w:val="3583A7C2"/>
    <w:rsid w:val="3726FF3B"/>
    <w:rsid w:val="3BBABB8C"/>
    <w:rsid w:val="42393E30"/>
    <w:rsid w:val="45100300"/>
    <w:rsid w:val="4C891D50"/>
    <w:rsid w:val="4E342771"/>
    <w:rsid w:val="5EA10E28"/>
    <w:rsid w:val="63F869FA"/>
    <w:rsid w:val="6F866A24"/>
    <w:rsid w:val="72332644"/>
    <w:rsid w:val="75ADAD8C"/>
    <w:rsid w:val="77C1C2E4"/>
    <w:rsid w:val="7962896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20810"/>
  <w15:chartTrackingRefBased/>
  <w15:docId w15:val="{E3162B75-55F9-4D18-A509-5C0E784DB7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6294"/>
    <w:pPr>
      <w:widowControl w:val="0"/>
      <w:spacing w:after="0" w:line="240" w:lineRule="auto"/>
    </w:pPr>
    <w:rPr>
      <w:rFonts w:ascii="Arial" w:hAnsi="Arial" w:eastAsia="Arial" w:cs="Arial"/>
      <w:kern w:val="0"/>
      <w:lang w:eastAsia="en-GB"/>
      <w14:ligatures w14:val="none"/>
    </w:rPr>
  </w:style>
  <w:style w:type="paragraph" w:styleId="Heading1">
    <w:name w:val="heading 1"/>
    <w:basedOn w:val="Normal"/>
    <w:next w:val="Normal"/>
    <w:link w:val="Heading1Char"/>
    <w:uiPriority w:val="9"/>
    <w:qFormat/>
    <w:rsid w:val="0059030F"/>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823"/>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6813"/>
    <w:pPr>
      <w:keepNext/>
      <w:keepLines/>
      <w:spacing w:before="4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9030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9030F"/>
    <w:pPr>
      <w:outlineLvl w:val="9"/>
    </w:pPr>
  </w:style>
  <w:style w:type="paragraph" w:styleId="TOC1">
    <w:name w:val="toc 1"/>
    <w:basedOn w:val="Normal"/>
    <w:next w:val="Normal"/>
    <w:autoRedefine/>
    <w:uiPriority w:val="39"/>
    <w:unhideWhenUsed/>
    <w:rsid w:val="00D266C7"/>
    <w:pPr>
      <w:tabs>
        <w:tab w:val="right" w:leader="underscore" w:pos="9016"/>
      </w:tabs>
      <w:spacing w:after="100"/>
    </w:pPr>
    <w:rPr>
      <w:rFonts w:eastAsia="Calibri" w:asciiTheme="minorHAnsi" w:hAnsiTheme="minorHAnsi" w:cstheme="minorHAnsi"/>
      <w:noProof/>
      <w:sz w:val="24"/>
      <w:szCs w:val="24"/>
    </w:rPr>
  </w:style>
  <w:style w:type="character" w:styleId="Hyperlink">
    <w:name w:val="Hyperlink"/>
    <w:basedOn w:val="DefaultParagraphFont"/>
    <w:uiPriority w:val="99"/>
    <w:unhideWhenUsed/>
    <w:rsid w:val="004352A9"/>
    <w:rPr>
      <w:color w:val="0563C1" w:themeColor="hyperlink"/>
      <w:u w:val="single"/>
    </w:rPr>
  </w:style>
  <w:style w:type="character" w:styleId="Heading2Char" w:customStyle="1">
    <w:name w:val="Heading 2 Char"/>
    <w:basedOn w:val="DefaultParagraphFont"/>
    <w:link w:val="Heading2"/>
    <w:uiPriority w:val="9"/>
    <w:rsid w:val="00CA7823"/>
    <w:rPr>
      <w:rFonts w:asciiTheme="majorHAnsi" w:hAnsiTheme="majorHAnsi" w:eastAsiaTheme="majorEastAsia" w:cstheme="majorBidi"/>
      <w:color w:val="2F5496" w:themeColor="accent1" w:themeShade="BF"/>
      <w:kern w:val="0"/>
      <w:sz w:val="26"/>
      <w:szCs w:val="26"/>
      <w:lang w:eastAsia="en-GB"/>
      <w14:ligatures w14:val="none"/>
    </w:rPr>
  </w:style>
  <w:style w:type="paragraph" w:styleId="TOC2">
    <w:name w:val="toc 2"/>
    <w:basedOn w:val="Normal"/>
    <w:next w:val="Normal"/>
    <w:autoRedefine/>
    <w:uiPriority w:val="39"/>
    <w:unhideWhenUsed/>
    <w:rsid w:val="00CA7823"/>
    <w:pPr>
      <w:spacing w:after="100"/>
      <w:ind w:left="220"/>
    </w:pPr>
  </w:style>
  <w:style w:type="paragraph" w:styleId="Header">
    <w:name w:val="header"/>
    <w:basedOn w:val="Normal"/>
    <w:link w:val="HeaderChar"/>
    <w:uiPriority w:val="99"/>
    <w:unhideWhenUsed/>
    <w:rsid w:val="00A250BC"/>
    <w:pPr>
      <w:tabs>
        <w:tab w:val="center" w:pos="4513"/>
        <w:tab w:val="right" w:pos="9026"/>
      </w:tabs>
    </w:pPr>
  </w:style>
  <w:style w:type="character" w:styleId="HeaderChar" w:customStyle="1">
    <w:name w:val="Header Char"/>
    <w:basedOn w:val="DefaultParagraphFont"/>
    <w:link w:val="Header"/>
    <w:uiPriority w:val="99"/>
    <w:rsid w:val="00A250BC"/>
    <w:rPr>
      <w:rFonts w:ascii="Arial" w:hAnsi="Arial" w:eastAsia="Arial" w:cs="Arial"/>
      <w:kern w:val="0"/>
      <w:lang w:eastAsia="en-GB"/>
      <w14:ligatures w14:val="none"/>
    </w:rPr>
  </w:style>
  <w:style w:type="paragraph" w:styleId="Footer">
    <w:name w:val="footer"/>
    <w:basedOn w:val="Normal"/>
    <w:link w:val="FooterChar"/>
    <w:uiPriority w:val="99"/>
    <w:unhideWhenUsed/>
    <w:rsid w:val="00A250BC"/>
    <w:pPr>
      <w:tabs>
        <w:tab w:val="center" w:pos="4513"/>
        <w:tab w:val="right" w:pos="9026"/>
      </w:tabs>
    </w:pPr>
  </w:style>
  <w:style w:type="character" w:styleId="FooterChar" w:customStyle="1">
    <w:name w:val="Footer Char"/>
    <w:basedOn w:val="DefaultParagraphFont"/>
    <w:link w:val="Footer"/>
    <w:uiPriority w:val="99"/>
    <w:rsid w:val="00A250BC"/>
    <w:rPr>
      <w:rFonts w:ascii="Arial" w:hAnsi="Arial" w:eastAsia="Arial" w:cs="Arial"/>
      <w:kern w:val="0"/>
      <w:lang w:eastAsia="en-GB"/>
      <w14:ligatures w14:val="none"/>
    </w:rPr>
  </w:style>
  <w:style w:type="paragraph" w:styleId="ListParagraph">
    <w:name w:val="List Paragraph"/>
    <w:basedOn w:val="Normal"/>
    <w:uiPriority w:val="34"/>
    <w:qFormat/>
    <w:rsid w:val="00452A6C"/>
    <w:pPr>
      <w:widowControl/>
      <w:spacing w:after="160" w:line="256" w:lineRule="auto"/>
      <w:ind w:left="720"/>
      <w:contextualSpacing/>
    </w:pPr>
    <w:rPr>
      <w:rFonts w:asciiTheme="minorHAnsi" w:hAnsiTheme="minorHAnsi" w:eastAsiaTheme="minorHAnsi" w:cstheme="minorBidi"/>
      <w:kern w:val="2"/>
      <w:lang w:eastAsia="en-US"/>
      <w14:ligatures w14:val="standardContextual"/>
    </w:rPr>
  </w:style>
  <w:style w:type="character" w:styleId="Heading3Char" w:customStyle="1">
    <w:name w:val="Heading 3 Char"/>
    <w:basedOn w:val="DefaultParagraphFont"/>
    <w:link w:val="Heading3"/>
    <w:uiPriority w:val="9"/>
    <w:rsid w:val="00CF6813"/>
    <w:rPr>
      <w:rFonts w:asciiTheme="majorHAnsi" w:hAnsiTheme="majorHAnsi" w:eastAsiaTheme="majorEastAsia" w:cstheme="majorBidi"/>
      <w:color w:val="1F3763" w:themeColor="accent1" w:themeShade="7F"/>
      <w:kern w:val="0"/>
      <w:sz w:val="24"/>
      <w:szCs w:val="24"/>
      <w:lang w:eastAsia="en-GB"/>
      <w14:ligatures w14:val="none"/>
    </w:rPr>
  </w:style>
  <w:style w:type="paragraph" w:styleId="TOC3">
    <w:name w:val="toc 3"/>
    <w:basedOn w:val="Normal"/>
    <w:next w:val="Normal"/>
    <w:autoRedefine/>
    <w:uiPriority w:val="39"/>
    <w:unhideWhenUsed/>
    <w:rsid w:val="00917DDA"/>
    <w:pPr>
      <w:spacing w:after="100"/>
      <w:ind w:left="440"/>
    </w:pPr>
  </w:style>
  <w:style w:type="paragraph" w:styleId="TableParagraph" w:customStyle="1">
    <w:name w:val="Table Paragraph"/>
    <w:basedOn w:val="Normal"/>
    <w:uiPriority w:val="1"/>
    <w:qFormat/>
    <w:rsid w:val="180C91C6"/>
    <w:pPr>
      <w:spacing w:before="109"/>
      <w:ind w:left="95"/>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paragraph" w:styleId="Style1" w:customStyle="1">
    <w:name w:val="Style1"/>
    <w:basedOn w:val="Normal"/>
    <w:link w:val="Style1Char"/>
    <w:qFormat/>
    <w:rsid w:val="5EA10E28"/>
  </w:style>
  <w:style w:type="character" w:styleId="Style1Char" w:customStyle="1">
    <w:name w:val="Style1 Char"/>
    <w:basedOn w:val="DefaultParagraphFont"/>
    <w:link w:val="Style1"/>
    <w:rsid w:val="5EA10E28"/>
    <w:rPr>
      <w:rFonts w:ascii="Arial" w:hAnsi="Arial" w:eastAsia="Arial" w:cs="Arial"/>
      <w:lang w:eastAsia="en-GB"/>
    </w:r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Revision">
    <w:name w:val="Revision"/>
    <w:hidden/>
    <w:uiPriority w:val="99"/>
    <w:semiHidden/>
    <w:rsid w:val="00B4425C"/>
    <w:pPr>
      <w:spacing w:after="0" w:line="240" w:lineRule="auto"/>
    </w:pPr>
    <w:rPr>
      <w:rFonts w:ascii="Arial" w:hAnsi="Arial" w:eastAsia="Arial" w:cs="Arial"/>
      <w:kern w:val="0"/>
      <w:lang w:eastAsia="en-GB"/>
      <w14:ligatures w14:val="none"/>
    </w:rPr>
  </w:style>
  <w:style w:type="character" w:styleId="CommentReference">
    <w:name w:val="annotation reference"/>
    <w:basedOn w:val="DefaultParagraphFont"/>
    <w:uiPriority w:val="99"/>
    <w:semiHidden/>
    <w:unhideWhenUsed/>
    <w:rsid w:val="00B4425C"/>
    <w:rPr>
      <w:sz w:val="16"/>
      <w:szCs w:val="16"/>
    </w:rPr>
  </w:style>
  <w:style w:type="paragraph" w:styleId="CommentText">
    <w:name w:val="annotation text"/>
    <w:basedOn w:val="Normal"/>
    <w:link w:val="CommentTextChar"/>
    <w:uiPriority w:val="99"/>
    <w:unhideWhenUsed/>
    <w:rsid w:val="00B4425C"/>
    <w:rPr>
      <w:sz w:val="20"/>
      <w:szCs w:val="20"/>
    </w:rPr>
  </w:style>
  <w:style w:type="character" w:styleId="CommentTextChar" w:customStyle="1">
    <w:name w:val="Comment Text Char"/>
    <w:basedOn w:val="DefaultParagraphFont"/>
    <w:link w:val="CommentText"/>
    <w:uiPriority w:val="99"/>
    <w:rsid w:val="00B4425C"/>
    <w:rPr>
      <w:rFonts w:ascii="Arial" w:hAnsi="Arial" w:eastAsia="Arial" w:cs="Arial"/>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B4425C"/>
    <w:rPr>
      <w:b/>
      <w:bCs/>
    </w:rPr>
  </w:style>
  <w:style w:type="character" w:styleId="CommentSubjectChar" w:customStyle="1">
    <w:name w:val="Comment Subject Char"/>
    <w:basedOn w:val="CommentTextChar"/>
    <w:link w:val="CommentSubject"/>
    <w:uiPriority w:val="99"/>
    <w:semiHidden/>
    <w:rsid w:val="00B4425C"/>
    <w:rPr>
      <w:rFonts w:ascii="Arial" w:hAnsi="Arial" w:eastAsia="Arial" w:cs="Arial"/>
      <w:b/>
      <w:bCs/>
      <w:kern w:val="0"/>
      <w:sz w:val="20"/>
      <w:szCs w:val="20"/>
      <w:lang w:eastAsia="en-GB"/>
      <w14:ligatures w14:val="none"/>
    </w:rPr>
  </w:style>
  <w:style w:type="paragraph" w:styleId="Green" w:customStyle="true">
    <w:uiPriority w:val="1"/>
    <w:name w:val="Green"/>
    <w:basedOn w:val="Normal"/>
    <w:link w:val="GreenChar"/>
    <w:qFormat/>
    <w:rsid w:val="0FCF4945"/>
  </w:style>
  <w:style w:type="character" w:styleId="GreenChar" w:customStyle="true">
    <w:name w:val="Green Char"/>
    <w:basedOn w:val="DefaultParagraphFont"/>
    <w:link w:val="Green"/>
    <w:rsid w:val="0FCF4945"/>
    <w:rPr>
      <w:rFonts w:ascii="Arial" w:hAnsi="Arial" w:eastAsia="Arial" w:cs="Arial"/>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54118">
      <w:bodyDiv w:val="1"/>
      <w:marLeft w:val="0"/>
      <w:marRight w:val="0"/>
      <w:marTop w:val="0"/>
      <w:marBottom w:val="0"/>
      <w:divBdr>
        <w:top w:val="none" w:sz="0" w:space="0" w:color="auto"/>
        <w:left w:val="none" w:sz="0" w:space="0" w:color="auto"/>
        <w:bottom w:val="none" w:sz="0" w:space="0" w:color="auto"/>
        <w:right w:val="none" w:sz="0" w:space="0" w:color="auto"/>
      </w:divBdr>
      <w:divsChild>
        <w:div w:id="1449079470">
          <w:marLeft w:val="0"/>
          <w:marRight w:val="0"/>
          <w:marTop w:val="0"/>
          <w:marBottom w:val="0"/>
          <w:divBdr>
            <w:top w:val="none" w:sz="0" w:space="0" w:color="auto"/>
            <w:left w:val="none" w:sz="0" w:space="0" w:color="auto"/>
            <w:bottom w:val="none" w:sz="0" w:space="0" w:color="auto"/>
            <w:right w:val="none" w:sz="0" w:space="0" w:color="auto"/>
          </w:divBdr>
          <w:divsChild>
            <w:div w:id="507988829">
              <w:marLeft w:val="0"/>
              <w:marRight w:val="0"/>
              <w:marTop w:val="0"/>
              <w:marBottom w:val="0"/>
              <w:divBdr>
                <w:top w:val="none" w:sz="0" w:space="0" w:color="auto"/>
                <w:left w:val="none" w:sz="0" w:space="0" w:color="auto"/>
                <w:bottom w:val="none" w:sz="0" w:space="0" w:color="auto"/>
                <w:right w:val="none" w:sz="0" w:space="0" w:color="auto"/>
              </w:divBdr>
              <w:divsChild>
                <w:div w:id="114191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059307">
      <w:bodyDiv w:val="1"/>
      <w:marLeft w:val="0"/>
      <w:marRight w:val="0"/>
      <w:marTop w:val="0"/>
      <w:marBottom w:val="0"/>
      <w:divBdr>
        <w:top w:val="none" w:sz="0" w:space="0" w:color="auto"/>
        <w:left w:val="none" w:sz="0" w:space="0" w:color="auto"/>
        <w:bottom w:val="none" w:sz="0" w:space="0" w:color="auto"/>
        <w:right w:val="none" w:sz="0" w:space="0" w:color="auto"/>
      </w:divBdr>
    </w:div>
    <w:div w:id="1709453945">
      <w:bodyDiv w:val="1"/>
      <w:marLeft w:val="0"/>
      <w:marRight w:val="0"/>
      <w:marTop w:val="0"/>
      <w:marBottom w:val="0"/>
      <w:divBdr>
        <w:top w:val="none" w:sz="0" w:space="0" w:color="auto"/>
        <w:left w:val="none" w:sz="0" w:space="0" w:color="auto"/>
        <w:bottom w:val="none" w:sz="0" w:space="0" w:color="auto"/>
        <w:right w:val="none" w:sz="0" w:space="0" w:color="auto"/>
      </w:divBdr>
      <w:divsChild>
        <w:div w:id="1549757887">
          <w:marLeft w:val="0"/>
          <w:marRight w:val="0"/>
          <w:marTop w:val="0"/>
          <w:marBottom w:val="0"/>
          <w:divBdr>
            <w:top w:val="none" w:sz="0" w:space="0" w:color="auto"/>
            <w:left w:val="none" w:sz="0" w:space="0" w:color="auto"/>
            <w:bottom w:val="none" w:sz="0" w:space="0" w:color="auto"/>
            <w:right w:val="none" w:sz="0" w:space="0" w:color="auto"/>
          </w:divBdr>
          <w:divsChild>
            <w:div w:id="1007562701">
              <w:marLeft w:val="0"/>
              <w:marRight w:val="0"/>
              <w:marTop w:val="0"/>
              <w:marBottom w:val="0"/>
              <w:divBdr>
                <w:top w:val="none" w:sz="0" w:space="0" w:color="auto"/>
                <w:left w:val="none" w:sz="0" w:space="0" w:color="auto"/>
                <w:bottom w:val="none" w:sz="0" w:space="0" w:color="auto"/>
                <w:right w:val="none" w:sz="0" w:space="0" w:color="auto"/>
              </w:divBdr>
              <w:divsChild>
                <w:div w:id="1953826378">
                  <w:marLeft w:val="0"/>
                  <w:marRight w:val="0"/>
                  <w:marTop w:val="0"/>
                  <w:marBottom w:val="0"/>
                  <w:divBdr>
                    <w:top w:val="none" w:sz="0" w:space="0" w:color="auto"/>
                    <w:left w:val="none" w:sz="0" w:space="0" w:color="auto"/>
                    <w:bottom w:val="none" w:sz="0" w:space="0" w:color="auto"/>
                    <w:right w:val="none" w:sz="0" w:space="0" w:color="auto"/>
                  </w:divBdr>
                  <w:divsChild>
                    <w:div w:id="2649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71601">
          <w:marLeft w:val="360"/>
          <w:marRight w:val="0"/>
          <w:marTop w:val="0"/>
          <w:marBottom w:val="0"/>
          <w:divBdr>
            <w:top w:val="none" w:sz="0" w:space="0" w:color="auto"/>
            <w:left w:val="none" w:sz="0" w:space="0" w:color="auto"/>
            <w:bottom w:val="none" w:sz="0" w:space="0" w:color="auto"/>
            <w:right w:val="none" w:sz="0" w:space="0" w:color="auto"/>
          </w:divBdr>
          <w:divsChild>
            <w:div w:id="16101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image" Target="media/image2.png" Id="rId18" /><Relationship Type="http://schemas.openxmlformats.org/officeDocument/2006/relationships/image" Target="media/image10.png" Id="rId26" /><Relationship Type="http://schemas.openxmlformats.org/officeDocument/2006/relationships/image" Target="media/image5.png" Id="rId21" /><Relationship Type="http://schemas.openxmlformats.org/officeDocument/2006/relationships/fontTable" Target="fontTable.xml" Id="rId55" /><Relationship Type="http://schemas.openxmlformats.org/officeDocument/2006/relationships/settings" Target="settings.xml" Id="rId7" /><Relationship Type="http://schemas.openxmlformats.org/officeDocument/2006/relationships/customXml" Target="../customXml/item2.xml" Id="rId2" /><Relationship Type="http://schemas.microsoft.com/office/2016/09/relationships/commentsIds" Target="commentsIds.xml" Id="rId16" /><Relationship Type="http://schemas.openxmlformats.org/officeDocument/2006/relationships/hyperlink" Target="https://www.businessofapps.com/data/fitness-app-market/" TargetMode="External" Id="rId29" /><Relationship Type="http://schemas.openxmlformats.org/officeDocument/2006/relationships/image" Target="media/image1.jpg" Id="rId11" /><Relationship Type="http://schemas.openxmlformats.org/officeDocument/2006/relationships/image" Target="media/image8.png" Id="rId24" /><Relationship Type="http://schemas.openxmlformats.org/officeDocument/2006/relationships/image" Target="media/image18.png" Id="rId37" /><Relationship Type="http://schemas.microsoft.com/office/2020/10/relationships/intelligence" Target="intelligence2.xml" Id="rId58" /><Relationship Type="http://schemas.openxmlformats.org/officeDocument/2006/relationships/numbering" Target="numbering.xml" Id="rId5" /><Relationship Type="http://schemas.openxmlformats.org/officeDocument/2006/relationships/image" Target="media/image3.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hyperlink" Target="https://www.businessofapps.com/data/fitness-app-market/" TargetMode="External" Id="rId30" /><Relationship Type="http://schemas.openxmlformats.org/officeDocument/2006/relationships/image" Target="media/image16.png" Id="rId35" /><Relationship Type="http://schemas.microsoft.com/office/2011/relationships/people" Target="people.xml" Id="rId56"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9.png" Id="rId25" /><Relationship Type="http://schemas.openxmlformats.org/officeDocument/2006/relationships/image" Target="media/image15.png" Id="rId33" /><Relationship Type="http://schemas.openxmlformats.org/officeDocument/2006/relationships/image" Target="media/image4.png" Id="rId20" /><Relationship Type="http://schemas.openxmlformats.org/officeDocument/2006/relationships/header" Target="header2.xml" Id="rId54" /><Relationship Type="http://schemas.openxmlformats.org/officeDocument/2006/relationships/customXml" Target="../customXml/item1.xml" Id="rId1" /><Relationship Type="http://schemas.openxmlformats.org/officeDocument/2006/relationships/styles" Target="styles.xml" Id="rId6" /><Relationship Type="http://schemas.microsoft.com/office/2011/relationships/commentsExtended" Target="commentsExtended.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17.png" Id="rId36" /><Relationship Type="http://schemas.openxmlformats.org/officeDocument/2006/relationships/theme" Target="theme/theme1.xml" Id="rId57" /><Relationship Type="http://schemas.openxmlformats.org/officeDocument/2006/relationships/endnotes" Target="endnotes.xml" Id="rId10" /><Relationship Type="http://schemas.openxmlformats.org/officeDocument/2006/relationships/image" Target="media/image13.jpg" Id="rId31" /><Relationship Type="http://schemas.openxmlformats.org/officeDocument/2006/relationships/glossaryDocument" Target="glossary/document.xml" Id="Rafa39efa01c94145" /><Relationship Type="http://schemas.openxmlformats.org/officeDocument/2006/relationships/image" Target="/media/image4.jpg" Id="R8f8fb3e6b99f467a" /><Relationship Type="http://schemas.openxmlformats.org/officeDocument/2006/relationships/image" Target="/media/image22.png" Id="Rf9f74c9c397743d9" /><Relationship Type="http://schemas.openxmlformats.org/officeDocument/2006/relationships/image" Target="/media/image23.png" Id="Rac491f1d0ced4d31" /><Relationship Type="http://schemas.openxmlformats.org/officeDocument/2006/relationships/image" Target="/media/image24.png" Id="R1a09c33ca4194401" /><Relationship Type="http://schemas.openxmlformats.org/officeDocument/2006/relationships/image" Target="/media/image2d.png" Id="Rddab9b358a944abf" /><Relationship Type="http://schemas.openxmlformats.org/officeDocument/2006/relationships/image" Target="/media/image39.png" Id="R45af386d9e6346fd" /><Relationship Type="http://schemas.openxmlformats.org/officeDocument/2006/relationships/image" Target="/media/image3a.png" Id="R9edb18f962384f69" /><Relationship Type="http://schemas.openxmlformats.org/officeDocument/2006/relationships/image" Target="/media/image3f.png" Id="R4bdae0dd4ce3450f" /><Relationship Type="http://schemas.openxmlformats.org/officeDocument/2006/relationships/image" Target="/media/image32.png" Id="R2836268b10b44ea5" /><Relationship Type="http://schemas.openxmlformats.org/officeDocument/2006/relationships/image" Target="/media/image33.png" Id="Rb02df21190e042c8" /><Relationship Type="http://schemas.openxmlformats.org/officeDocument/2006/relationships/image" Target="/media/image36.png" Id="R3afb8d6c555e4115" /><Relationship Type="http://schemas.openxmlformats.org/officeDocument/2006/relationships/image" Target="/media/image40.png" Id="R7c11d4e67ccb4cc1" /><Relationship Type="http://schemas.openxmlformats.org/officeDocument/2006/relationships/image" Target="/media/image41.png" Id="R8f63c4a7814648ea" /><Relationship Type="http://schemas.openxmlformats.org/officeDocument/2006/relationships/image" Target="/media/image30.png" Id="Rb148981cb0ec4014" /><Relationship Type="http://schemas.openxmlformats.org/officeDocument/2006/relationships/image" Target="/media/image31.png" Id="R1b4bed1aef2b406f" /><Relationship Type="http://schemas.openxmlformats.org/officeDocument/2006/relationships/image" Target="/media/image42.png" Id="R30520bc9b9984061" /><Relationship Type="http://schemas.openxmlformats.org/officeDocument/2006/relationships/image" Target="/media/image45.png" Id="R32b41d07c2a44f40" /><Relationship Type="http://schemas.openxmlformats.org/officeDocument/2006/relationships/image" Target="/media/image46.png" Id="R7da1733859544470" /><Relationship Type="http://schemas.openxmlformats.org/officeDocument/2006/relationships/image" Target="/media/image48.png" Id="R90219379299f49e5" /><Relationship Type="http://schemas.openxmlformats.org/officeDocument/2006/relationships/image" Target="/media/image49.png" Id="Rc4b9e2446833493a" /><Relationship Type="http://schemas.openxmlformats.org/officeDocument/2006/relationships/image" Target="/media/image4a.png" Id="R1268910582a24305" /><Relationship Type="http://schemas.openxmlformats.org/officeDocument/2006/relationships/image" Target="/media/image4b.png" Id="Redbae28eb67240a5" /><Relationship Type="http://schemas.openxmlformats.org/officeDocument/2006/relationships/image" Target="/media/image4c.png" Id="R6123e4d0cde34000" /><Relationship Type="http://schemas.openxmlformats.org/officeDocument/2006/relationships/image" Target="/media/image4d.png" Id="R89f638099226436d" /><Relationship Type="http://schemas.openxmlformats.org/officeDocument/2006/relationships/image" Target="/media/image4e.png" Id="R1aa27f46bb1f4cd1" /><Relationship Type="http://schemas.openxmlformats.org/officeDocument/2006/relationships/image" Target="/media/image4f.png" Id="Rb2d9a3cf1b4a4375" /><Relationship Type="http://schemas.openxmlformats.org/officeDocument/2006/relationships/image" Target="/media/image50.png" Id="R5bdc029d018e461f" /><Relationship Type="http://schemas.openxmlformats.org/officeDocument/2006/relationships/image" Target="/media/image51.png" Id="R669a15986c9b412b" /><Relationship Type="http://schemas.openxmlformats.org/officeDocument/2006/relationships/image" Target="/media/image52.png" Id="Rd434d18d172f4732" /><Relationship Type="http://schemas.openxmlformats.org/officeDocument/2006/relationships/image" Target="/media/image53.png" Id="R757805b6efd64275" /><Relationship Type="http://schemas.openxmlformats.org/officeDocument/2006/relationships/image" Target="/media/image54.png" Id="R9147716a5a3c49e1" /><Relationship Type="http://schemas.openxmlformats.org/officeDocument/2006/relationships/image" Target="/media/image55.png" Id="Rd51f7ce8cd2a4e73" /><Relationship Type="http://schemas.openxmlformats.org/officeDocument/2006/relationships/image" Target="/media/image56.png" Id="Ra55e6f1ff2a9469d" /><Relationship Type="http://schemas.openxmlformats.org/officeDocument/2006/relationships/image" Target="/media/image57.png" Id="R18c5cf64f340442a" /><Relationship Type="http://schemas.openxmlformats.org/officeDocument/2006/relationships/image" Target="/media/image58.png" Id="Rb29409d1fe894dfb" /><Relationship Type="http://schemas.openxmlformats.org/officeDocument/2006/relationships/image" Target="/media/image59.png" Id="Rbd3722cf60294033" /><Relationship Type="http://schemas.openxmlformats.org/officeDocument/2006/relationships/image" Target="/media/image3d.png" Id="Re4acf2b03da3475b" /><Relationship Type="http://schemas.openxmlformats.org/officeDocument/2006/relationships/image" Target="/media/image3e.png" Id="Rae442ac085a845a8" /><Relationship Type="http://schemas.openxmlformats.org/officeDocument/2006/relationships/image" Target="/media/image5a.png" Id="R30d6a5678f3243fc" /><Relationship Type="http://schemas.openxmlformats.org/officeDocument/2006/relationships/image" Target="/media/image5b.png" Id="R8816c5835dde40d7" /><Relationship Type="http://schemas.openxmlformats.org/officeDocument/2006/relationships/image" Target="/media/image5c.png" Id="Rf43ea926e7f64060" /><Relationship Type="http://schemas.openxmlformats.org/officeDocument/2006/relationships/image" Target="/media/image5d.png" Id="Ra50f6b1da87846cb" /><Relationship Type="http://schemas.openxmlformats.org/officeDocument/2006/relationships/image" Target="/media/image5e.png" Id="R9a56295ff99646b8" /><Relationship Type="http://schemas.openxmlformats.org/officeDocument/2006/relationships/image" Target="/media/image5f.png" Id="Rc6470edadf1749cc" /><Relationship Type="http://schemas.openxmlformats.org/officeDocument/2006/relationships/image" Target="/media/image6b.png" Id="R2ff29f0ae7d44f3b" /><Relationship Type="http://schemas.openxmlformats.org/officeDocument/2006/relationships/image" Target="/media/image6c.png" Id="R50bfacbcc0e34edc" /><Relationship Type="http://schemas.openxmlformats.org/officeDocument/2006/relationships/image" Target="/media/image6d.png" Id="R17838ddce9324d98" /><Relationship Type="http://schemas.openxmlformats.org/officeDocument/2006/relationships/image" Target="/media/image61.png" Id="Rdfadc427bd88467a" /><Relationship Type="http://schemas.openxmlformats.org/officeDocument/2006/relationships/image" Target="/media/image62.png" Id="Reb2b7e07c48343f1" /><Relationship Type="http://schemas.openxmlformats.org/officeDocument/2006/relationships/image" Target="/media/image63.png" Id="R736050214cef4501" /><Relationship Type="http://schemas.openxmlformats.org/officeDocument/2006/relationships/image" Target="/media/image64.png" Id="Rc489ba2956b44b5e" /><Relationship Type="http://schemas.openxmlformats.org/officeDocument/2006/relationships/image" Target="/media/image65.png" Id="Rfc36b33589e948a5" /><Relationship Type="http://schemas.openxmlformats.org/officeDocument/2006/relationships/image" Target="/media/image66.png" Id="R4a469170850b4402" /><Relationship Type="http://schemas.openxmlformats.org/officeDocument/2006/relationships/image" Target="/media/image67.png" Id="R2693c099d9f1447b" /><Relationship Type="http://schemas.openxmlformats.org/officeDocument/2006/relationships/image" Target="/media/image68.png" Id="R7bb0f3e4fc444da0" /><Relationship Type="http://schemas.openxmlformats.org/officeDocument/2006/relationships/image" Target="/media/image69.png" Id="Ree1c41a88112485b" /><Relationship Type="http://schemas.openxmlformats.org/officeDocument/2006/relationships/image" Target="/media/image6a.png" Id="R2172fafa22154133" /><Relationship Type="http://schemas.openxmlformats.org/officeDocument/2006/relationships/image" Target="/media/image76.png" Id="R4b96e9e7196e48ea" /><Relationship Type="http://schemas.openxmlformats.org/officeDocument/2006/relationships/image" Target="/media/image77.png" Id="R083f54ecd2ef408f" /><Relationship Type="http://schemas.openxmlformats.org/officeDocument/2006/relationships/image" Target="/media/image78.png" Id="R2bf15ea01a3a4da4" /><Relationship Type="http://schemas.openxmlformats.org/officeDocument/2006/relationships/image" Target="/media/image79.png" Id="Rb1b69ce978be4e3e" /><Relationship Type="http://schemas.openxmlformats.org/officeDocument/2006/relationships/image" Target="/media/image7a.png" Id="R382f6d7efb854e01" /><Relationship Type="http://schemas.openxmlformats.org/officeDocument/2006/relationships/image" Target="/media/image7b.png" Id="R7818f4d60e214ad0" /><Relationship Type="http://schemas.openxmlformats.org/officeDocument/2006/relationships/image" Target="/media/image7c.png" Id="R533c3d4d5f5a49ee" /><Relationship Type="http://schemas.openxmlformats.org/officeDocument/2006/relationships/image" Target="/media/image60.png" Id="R774435e84b924fe3" /><Relationship Type="http://schemas.openxmlformats.org/officeDocument/2006/relationships/hyperlink" Target="https://www.bbc.co.uk/news/technology-55318822" TargetMode="External" Id="Re80ee2cddaab43e4" /><Relationship Type="http://schemas.openxmlformats.org/officeDocument/2006/relationships/image" Target="/media/image6e.png" Id="Re234ba4484344695" /><Relationship Type="http://schemas.openxmlformats.org/officeDocument/2006/relationships/image" Target="/media/image6f.png" Id="R5d9f1c3461944eb2" /><Relationship Type="http://schemas.openxmlformats.org/officeDocument/2006/relationships/image" Target="/media/image70.png" Id="R05a8a32394734114" /><Relationship Type="http://schemas.openxmlformats.org/officeDocument/2006/relationships/image" Target="/media/image71.png" Id="Rd85d89d2a157431c" /><Relationship Type="http://schemas.openxmlformats.org/officeDocument/2006/relationships/image" Target="/media/image72.png" Id="R325b5adc351c4b97" /><Relationship Type="http://schemas.openxmlformats.org/officeDocument/2006/relationships/image" Target="/media/image73.png" Id="R1f40cae2616e40f3" /><Relationship Type="http://schemas.openxmlformats.org/officeDocument/2006/relationships/image" Target="/media/image74.png" Id="R06618746e8544901" /><Relationship Type="http://schemas.openxmlformats.org/officeDocument/2006/relationships/image" Target="/media/image75.png" Id="Rd0007feb37be4c77" /><Relationship Type="http://schemas.openxmlformats.org/officeDocument/2006/relationships/image" Target="/media/image7d.png" Id="Rc9570eae5b7a4695" /><Relationship Type="http://schemas.openxmlformats.org/officeDocument/2006/relationships/image" Target="/media/image7e.png" Id="R05d790e442e14124" /><Relationship Type="http://schemas.openxmlformats.org/officeDocument/2006/relationships/image" Target="/media/image7f.png" Id="Rdaf5954fed734210" /><Relationship Type="http://schemas.openxmlformats.org/officeDocument/2006/relationships/image" Target="/media/image80.png" Id="Rf06bb4ad115140af" /><Relationship Type="http://schemas.openxmlformats.org/officeDocument/2006/relationships/image" Target="/media/image81.png" Id="R0f9a44e5893f4e78" /><Relationship Type="http://schemas.openxmlformats.org/officeDocument/2006/relationships/image" Target="/media/image82.png" Id="R254995c5666b4387" /><Relationship Type="http://schemas.openxmlformats.org/officeDocument/2006/relationships/image" Target="/media/image83.png" Id="Re8bdafd0b63e4012" /><Relationship Type="http://schemas.openxmlformats.org/officeDocument/2006/relationships/image" Target="/media/image84.png" Id="Rbc75093ba9a04dd0" /><Relationship Type="http://schemas.openxmlformats.org/officeDocument/2006/relationships/image" Target="/media/image85.png" Id="Rc283a0fbe78040ce" /><Relationship Type="http://schemas.openxmlformats.org/officeDocument/2006/relationships/image" Target="/media/image86.png" Id="R2f886e8e4d3646bc" /><Relationship Type="http://schemas.openxmlformats.org/officeDocument/2006/relationships/image" Target="/media/image87.png" Id="R66779c3f402940b2" /><Relationship Type="http://schemas.openxmlformats.org/officeDocument/2006/relationships/image" Target="/media/image88.png" Id="Rd7ee3371aa314cfe" /><Relationship Type="http://schemas.openxmlformats.org/officeDocument/2006/relationships/image" Target="/media/image89.png" Id="R27ceb874445c48f5" /><Relationship Type="http://schemas.openxmlformats.org/officeDocument/2006/relationships/hyperlink" Target="https://www.youtube.com/watch?v=QxX9rjtEwSM" TargetMode="External" Id="Rca006ab1e7704250" /><Relationship Type="http://schemas.openxmlformats.org/officeDocument/2006/relationships/image" Target="/media/image6.jpg" Id="R10409814b7864824" /><Relationship Type="http://schemas.openxmlformats.org/officeDocument/2006/relationships/hyperlink" Target="https://www.youtube.com/watch?v=QxX9rjtEwSM" TargetMode="External" Id="R6ede57457e714bc5" /><Relationship Type="http://schemas.openxmlformats.org/officeDocument/2006/relationships/image" Target="/media/image8a.png" Id="Rcb8d22d932ac4884" /><Relationship Type="http://schemas.openxmlformats.org/officeDocument/2006/relationships/image" Target="/media/image8b.png" Id="R10b3192f306b425c" /><Relationship Type="http://schemas.openxmlformats.org/officeDocument/2006/relationships/image" Target="/media/image8c.png" Id="R8fb09b8fe8344bb7" /><Relationship Type="http://schemas.openxmlformats.org/officeDocument/2006/relationships/image" Target="/media/image8d.png" Id="Ref098abbc41d48f0" /><Relationship Type="http://schemas.openxmlformats.org/officeDocument/2006/relationships/image" Target="/media/image8e.png" Id="R61625e98cf404cc9" /><Relationship Type="http://schemas.openxmlformats.org/officeDocument/2006/relationships/image" Target="/media/image8f.png" Id="R568963520cb94e74" /><Relationship Type="http://schemas.openxmlformats.org/officeDocument/2006/relationships/image" Target="/media/image90.png" Id="R9f4350cb8e8e4b05" /><Relationship Type="http://schemas.openxmlformats.org/officeDocument/2006/relationships/image" Target="/media/image91.png" Id="R72eb9a4ee95b43f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6623d9e-26c5-4eb2-a742-6ccbeeb19ef5}"/>
      </w:docPartPr>
      <w:docPartBody>
        <w:p w14:paraId="6A46F40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E46ED8898A5AA4B960237C604101EEF" ma:contentTypeVersion="9" ma:contentTypeDescription="Create a new document." ma:contentTypeScope="" ma:versionID="ec89d524e15fb3d3725c9c6c14bc8e62">
  <xsd:schema xmlns:xsd="http://www.w3.org/2001/XMLSchema" xmlns:xs="http://www.w3.org/2001/XMLSchema" xmlns:p="http://schemas.microsoft.com/office/2006/metadata/properties" xmlns:ns3="39eb4cbe-0c80-432f-ba1f-2e0447cda68a" xmlns:ns4="999dab86-d884-45c2-ab48-206340af25fd" targetNamespace="http://schemas.microsoft.com/office/2006/metadata/properties" ma:root="true" ma:fieldsID="3aba8c622fcb0da7d2868f571966df49" ns3:_="" ns4:_="">
    <xsd:import namespace="39eb4cbe-0c80-432f-ba1f-2e0447cda68a"/>
    <xsd:import namespace="999dab86-d884-45c2-ab48-206340af25f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b4cbe-0c80-432f-ba1f-2e0447cda6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9dab86-d884-45c2-ab48-206340af25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9eb4cbe-0c80-432f-ba1f-2e0447cda68a" xsi:nil="true"/>
  </documentManagement>
</p:properties>
</file>

<file path=customXml/itemProps1.xml><?xml version="1.0" encoding="utf-8"?>
<ds:datastoreItem xmlns:ds="http://schemas.openxmlformats.org/officeDocument/2006/customXml" ds:itemID="{F12DE335-E8CB-4539-9960-1D7CF63D005A}">
  <ds:schemaRefs>
    <ds:schemaRef ds:uri="http://schemas.openxmlformats.org/officeDocument/2006/bibliography"/>
  </ds:schemaRefs>
</ds:datastoreItem>
</file>

<file path=customXml/itemProps2.xml><?xml version="1.0" encoding="utf-8"?>
<ds:datastoreItem xmlns:ds="http://schemas.openxmlformats.org/officeDocument/2006/customXml" ds:itemID="{B4966F0C-0D3F-46B1-B17B-DE0FAA5131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b4cbe-0c80-432f-ba1f-2e0447cda68a"/>
    <ds:schemaRef ds:uri="999dab86-d884-45c2-ab48-206340af25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ADDD6A-EA89-4265-B119-2751FA15299B}">
  <ds:schemaRefs>
    <ds:schemaRef ds:uri="http://schemas.microsoft.com/sharepoint/v3/contenttype/forms"/>
  </ds:schemaRefs>
</ds:datastoreItem>
</file>

<file path=customXml/itemProps4.xml><?xml version="1.0" encoding="utf-8"?>
<ds:datastoreItem xmlns:ds="http://schemas.openxmlformats.org/officeDocument/2006/customXml" ds:itemID="{98355B83-1A3E-4A91-93A1-16BC444B6147}">
  <ds:schemaRefs>
    <ds:schemaRef ds:uri="http://schemas.microsoft.com/office/2006/metadata/properties"/>
    <ds:schemaRef ds:uri="http://schemas.microsoft.com/office/infopath/2007/PartnerControls"/>
    <ds:schemaRef ds:uri="http://purl.org/dc/elements/1.1/"/>
    <ds:schemaRef ds:uri="http://purl.org/dc/dcmitype/"/>
    <ds:schemaRef ds:uri="http://purl.org/dc/terms/"/>
    <ds:schemaRef ds:uri="http://schemas.microsoft.com/office/2006/documentManagement/types"/>
    <ds:schemaRef ds:uri="http://schemas.openxmlformats.org/package/2006/metadata/core-properties"/>
    <ds:schemaRef ds:uri="999dab86-d884-45c2-ab48-206340af25fd"/>
    <ds:schemaRef ds:uri="39eb4cbe-0c80-432f-ba1f-2e0447cda68a"/>
    <ds:schemaRef ds:uri="http://www.w3.org/XML/1998/namespac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Armaan Khaitan</dc:creator>
  <keywords/>
  <dc:description/>
  <lastModifiedBy>Armaan Khaitan</lastModifiedBy>
  <revision>20</revision>
  <dcterms:created xsi:type="dcterms:W3CDTF">2023-12-04T00:21:00.0000000Z</dcterms:created>
  <dcterms:modified xsi:type="dcterms:W3CDTF">2024-03-01T00:49:26.7542096Z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0x0101002E46ED8898A5AA4B960237C604101EEF</vt:lpwstr>
  </property>
</Properties>
</file>